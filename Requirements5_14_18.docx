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7A2D1E" w14:textId="139D23AB" w:rsidR="0EF8317B" w:rsidRPr="0088688E" w:rsidRDefault="0EF8317B">
      <w:pPr>
        <w:rPr>
          <w:rFonts w:asciiTheme="majorHAnsi" w:hAnsiTheme="majorHAnsi" w:cstheme="majorHAnsi"/>
          <w:rPrChange w:id="0" w:author="Melissa McClure" w:date="2018-05-06T12:29:00Z">
            <w:rPr/>
          </w:rPrChange>
        </w:rPr>
      </w:pPr>
      <w:bookmarkStart w:id="1" w:name="_Hlk514016704"/>
      <w:bookmarkStart w:id="2" w:name="_GoBack"/>
      <w:bookmarkEnd w:id="1"/>
      <w:bookmarkEnd w:id="2"/>
      <w:r w:rsidRPr="0088688E">
        <w:rPr>
          <w:rFonts w:asciiTheme="majorHAnsi" w:hAnsiTheme="majorHAnsi" w:cstheme="majorHAnsi"/>
          <w:rPrChange w:id="3" w:author="Melissa McClure" w:date="2018-05-06T12:29:00Z">
            <w:rPr/>
          </w:rPrChange>
        </w:rPr>
        <w:br/>
      </w:r>
    </w:p>
    <w:p w14:paraId="20316D78" w14:textId="1F836967" w:rsidR="00641F7C" w:rsidRPr="004C3314" w:rsidDel="00641F7C" w:rsidRDefault="00641F7C">
      <w:pPr>
        <w:shd w:val="clear" w:color="auto" w:fill="2F5496" w:themeFill="accent1" w:themeFillShade="BF"/>
        <w:jc w:val="center"/>
        <w:rPr>
          <w:del w:id="4" w:author="Melissa McClure" w:date="2018-05-04T13:48:00Z"/>
          <w:rFonts w:asciiTheme="majorHAnsi" w:hAnsiTheme="majorHAnsi" w:cstheme="majorHAnsi"/>
          <w:color w:val="FFFFFF" w:themeColor="background1"/>
        </w:rPr>
        <w:pPrChange w:id="5" w:author="Melissa McClure" w:date="2018-05-04T13:55:00Z">
          <w:pPr>
            <w:shd w:val="clear" w:color="auto" w:fill="2F5496" w:themeFill="accent1" w:themeFillShade="BF"/>
          </w:pPr>
        </w:pPrChange>
      </w:pPr>
      <w:moveToRangeStart w:id="6" w:author="Melissa McClure" w:date="2018-05-04T13:48:00Z" w:name="move513205038"/>
      <w:moveTo w:id="7" w:author="Melissa McClure" w:date="2018-05-04T13:48:00Z">
        <w:del w:id="8" w:author="Melissa McClure" w:date="2018-05-04T16:55:00Z">
          <w:r w:rsidRPr="0088688E" w:rsidDel="00C2074F">
            <w:rPr>
              <w:rFonts w:asciiTheme="majorHAnsi" w:eastAsia="Calibri" w:hAnsiTheme="majorHAnsi" w:cstheme="majorHAnsi"/>
              <w:b/>
              <w:bCs/>
              <w:i/>
              <w:iCs/>
              <w:color w:val="FFFFFF" w:themeColor="background1"/>
              <w:sz w:val="44"/>
              <w:szCs w:val="40"/>
              <w:rPrChange w:id="9" w:author="Melissa McClure" w:date="2018-05-06T12:29:00Z">
                <w:rPr>
                  <w:rFonts w:asciiTheme="majorHAnsi" w:eastAsia="Calibri" w:hAnsiTheme="majorHAnsi" w:cstheme="majorHAnsi"/>
                  <w:b/>
                  <w:bCs/>
                  <w:i/>
                  <w:iCs/>
                  <w:color w:val="FFFFFF" w:themeColor="background1"/>
                  <w:sz w:val="40"/>
                  <w:szCs w:val="40"/>
                </w:rPr>
              </w:rPrChange>
            </w:rPr>
            <w:delText>HI-</w:delText>
          </w:r>
        </w:del>
        <w:r w:rsidRPr="0088688E">
          <w:rPr>
            <w:rFonts w:asciiTheme="majorHAnsi" w:eastAsia="Calibri" w:hAnsiTheme="majorHAnsi" w:cstheme="majorHAnsi"/>
            <w:b/>
            <w:i/>
            <w:color w:val="FFFFFF" w:themeColor="background1"/>
            <w:sz w:val="44"/>
            <w:szCs w:val="44"/>
            <w:rPrChange w:id="10" w:author="Melissa McClure" w:date="2018-05-06T12:29:00Z">
              <w:rPr>
                <w:rFonts w:asciiTheme="majorHAnsi" w:eastAsia="Calibri" w:hAnsiTheme="majorHAnsi" w:cstheme="majorHAnsi"/>
                <w:b/>
                <w:bCs/>
                <w:i/>
                <w:iCs/>
                <w:color w:val="FFFFFF" w:themeColor="background1"/>
                <w:sz w:val="40"/>
                <w:szCs w:val="40"/>
              </w:rPr>
            </w:rPrChange>
          </w:rPr>
          <w:t>Track</w:t>
        </w:r>
      </w:moveTo>
      <w:ins w:id="11" w:author="Melissa McClure" w:date="2018-05-06T18:35:00Z">
        <w:r w:rsidR="00A5710F">
          <w:rPr>
            <w:rFonts w:asciiTheme="majorHAnsi" w:eastAsia="Calibri" w:hAnsiTheme="majorHAnsi" w:cstheme="majorHAnsi"/>
            <w:b/>
            <w:i/>
            <w:color w:val="FFFFFF" w:themeColor="background1"/>
            <w:sz w:val="44"/>
            <w:szCs w:val="44"/>
          </w:rPr>
          <w:t>A</w:t>
        </w:r>
      </w:ins>
      <w:ins w:id="12" w:author="Melissa McClure" w:date="2018-05-04T16:55:00Z">
        <w:r w:rsidR="00C2074F" w:rsidRPr="004C3314">
          <w:rPr>
            <w:rFonts w:asciiTheme="majorHAnsi" w:eastAsia="Calibri" w:hAnsiTheme="majorHAnsi" w:cstheme="majorHAnsi"/>
            <w:b/>
            <w:i/>
            <w:color w:val="FFFFFF" w:themeColor="background1"/>
            <w:sz w:val="44"/>
            <w:szCs w:val="44"/>
          </w:rPr>
          <w:t>de</w:t>
        </w:r>
      </w:ins>
      <w:ins w:id="13" w:author="Melissa McClure" w:date="2018-05-06T12:26:00Z">
        <w:r w:rsidR="00A25664" w:rsidRPr="004C3314">
          <w:rPr>
            <w:rFonts w:asciiTheme="majorHAnsi" w:eastAsia="Calibri" w:hAnsiTheme="majorHAnsi" w:cstheme="majorHAnsi"/>
            <w:b/>
            <w:i/>
            <w:color w:val="FFFFFF" w:themeColor="background1"/>
            <w:sz w:val="44"/>
            <w:szCs w:val="44"/>
          </w:rPr>
          <w:t>m</w:t>
        </w:r>
      </w:ins>
      <w:ins w:id="14" w:author="Melissa McClure" w:date="2018-05-04T16:55:00Z">
        <w:r w:rsidR="00C2074F" w:rsidRPr="004C3314">
          <w:rPr>
            <w:rFonts w:asciiTheme="majorHAnsi" w:eastAsia="Calibri" w:hAnsiTheme="majorHAnsi" w:cstheme="majorHAnsi"/>
            <w:b/>
            <w:i/>
            <w:color w:val="FFFFFF" w:themeColor="background1"/>
            <w:sz w:val="44"/>
            <w:szCs w:val="44"/>
          </w:rPr>
          <w:t>y</w:t>
        </w:r>
      </w:ins>
      <w:moveTo w:id="15" w:author="Melissa McClure" w:date="2018-05-04T13:48:00Z">
        <w:del w:id="16" w:author="Melissa McClure" w:date="2018-05-04T16:55:00Z">
          <w:r w:rsidRPr="0088688E" w:rsidDel="00C2074F">
            <w:rPr>
              <w:rFonts w:asciiTheme="majorHAnsi" w:eastAsia="Calibri" w:hAnsiTheme="majorHAnsi" w:cstheme="majorHAnsi"/>
              <w:b/>
              <w:bCs/>
              <w:i/>
              <w:iCs/>
              <w:color w:val="FFFFFF" w:themeColor="background1"/>
              <w:sz w:val="44"/>
              <w:szCs w:val="40"/>
              <w:rPrChange w:id="17" w:author="Melissa McClure" w:date="2018-05-06T12:29:00Z">
                <w:rPr>
                  <w:rFonts w:asciiTheme="majorHAnsi" w:eastAsia="Calibri" w:hAnsiTheme="majorHAnsi" w:cstheme="majorHAnsi"/>
                  <w:b/>
                  <w:bCs/>
                  <w:i/>
                  <w:iCs/>
                  <w:color w:val="FFFFFF" w:themeColor="background1"/>
                  <w:sz w:val="40"/>
                  <w:szCs w:val="40"/>
                </w:rPr>
              </w:rPrChange>
            </w:rPr>
            <w:delText>er</w:delText>
          </w:r>
        </w:del>
        <w:r w:rsidRPr="0088688E">
          <w:rPr>
            <w:rFonts w:asciiTheme="majorHAnsi" w:eastAsia="Calibri" w:hAnsiTheme="majorHAnsi" w:cstheme="majorHAnsi"/>
            <w:b/>
            <w:i/>
            <w:color w:val="FFFFFF" w:themeColor="background1"/>
            <w:sz w:val="44"/>
            <w:szCs w:val="44"/>
            <w:rPrChange w:id="18" w:author="Melissa McClure" w:date="2018-05-06T12:29:00Z">
              <w:rPr>
                <w:rFonts w:asciiTheme="majorHAnsi" w:eastAsia="Calibri" w:hAnsiTheme="majorHAnsi" w:cstheme="majorHAnsi"/>
                <w:b/>
                <w:bCs/>
                <w:i/>
                <w:iCs/>
                <w:color w:val="FFFFFF" w:themeColor="background1"/>
                <w:sz w:val="40"/>
                <w:szCs w:val="40"/>
              </w:rPr>
            </w:rPrChange>
          </w:rPr>
          <w:t xml:space="preserve"> </w:t>
        </w:r>
        <w:r w:rsidRPr="0088688E">
          <w:rPr>
            <w:rFonts w:asciiTheme="majorHAnsi" w:eastAsia="Calibri" w:hAnsiTheme="majorHAnsi" w:cstheme="majorHAnsi"/>
            <w:b/>
            <w:i/>
            <w:color w:val="FFFFFF" w:themeColor="background1"/>
            <w:sz w:val="32"/>
            <w:szCs w:val="32"/>
            <w:rPrChange w:id="19" w:author="Melissa McClure" w:date="2018-05-06T12:29:00Z">
              <w:rPr>
                <w:rFonts w:asciiTheme="majorHAnsi" w:eastAsia="Calibri" w:hAnsiTheme="majorHAnsi" w:cstheme="majorHAnsi"/>
                <w:b/>
                <w:bCs/>
                <w:i/>
                <w:iCs/>
                <w:color w:val="FFFFFF" w:themeColor="background1"/>
                <w:sz w:val="28"/>
                <w:szCs w:val="28"/>
              </w:rPr>
            </w:rPrChange>
          </w:rPr>
          <w:t xml:space="preserve">by: </w:t>
        </w:r>
        <w:r w:rsidRPr="0088688E">
          <w:rPr>
            <w:rFonts w:asciiTheme="majorHAnsi" w:eastAsia="Calibri" w:hAnsiTheme="majorHAnsi" w:cstheme="majorHAnsi"/>
            <w:b/>
            <w:i/>
            <w:color w:val="FFFFFF" w:themeColor="background1"/>
            <w:sz w:val="44"/>
            <w:szCs w:val="44"/>
            <w:rPrChange w:id="20" w:author="Melissa McClure" w:date="2018-05-06T12:29:00Z">
              <w:rPr>
                <w:rFonts w:asciiTheme="majorHAnsi" w:eastAsia="Calibri" w:hAnsiTheme="majorHAnsi" w:cstheme="majorHAnsi"/>
                <w:b/>
                <w:bCs/>
                <w:i/>
                <w:iCs/>
                <w:color w:val="FFFFFF" w:themeColor="background1"/>
                <w:sz w:val="40"/>
                <w:szCs w:val="40"/>
              </w:rPr>
            </w:rPrChange>
          </w:rPr>
          <w:t>It Depends</w:t>
        </w:r>
      </w:moveTo>
    </w:p>
    <w:moveToRangeEnd w:id="6"/>
    <w:p w14:paraId="6AAAD1A0" w14:textId="341AC392" w:rsidR="0EF8317B" w:rsidRPr="0088688E" w:rsidRDefault="0EF8317B">
      <w:pPr>
        <w:shd w:val="clear" w:color="auto" w:fill="2F5496" w:themeFill="accent1" w:themeFillShade="BF"/>
        <w:jc w:val="center"/>
        <w:rPr>
          <w:rFonts w:asciiTheme="majorHAnsi" w:hAnsiTheme="majorHAnsi" w:cstheme="majorHAnsi"/>
          <w:rPrChange w:id="21" w:author="Melissa McClure" w:date="2018-05-06T12:29:00Z">
            <w:rPr/>
          </w:rPrChange>
        </w:rPr>
        <w:pPrChange w:id="22" w:author="Melissa McClure" w:date="2018-05-04T13:55:00Z">
          <w:pPr/>
        </w:pPrChange>
      </w:pPr>
    </w:p>
    <w:p w14:paraId="7AD34959" w14:textId="5029A747" w:rsidR="0EF8317B" w:rsidRPr="0088688E" w:rsidRDefault="0EF8317B">
      <w:pPr>
        <w:rPr>
          <w:rFonts w:asciiTheme="majorHAnsi" w:hAnsiTheme="majorHAnsi" w:cstheme="majorHAnsi"/>
          <w:color w:val="2F5496" w:themeColor="accent1" w:themeShade="BF"/>
          <w:rPrChange w:id="23" w:author="Melissa McClure" w:date="2018-05-06T12:29:00Z">
            <w:rPr/>
          </w:rPrChange>
        </w:rPr>
      </w:pPr>
      <w:r w:rsidRPr="0088688E">
        <w:rPr>
          <w:rFonts w:asciiTheme="majorHAnsi" w:eastAsia="Calibri" w:hAnsiTheme="majorHAnsi" w:cstheme="majorHAnsi"/>
          <w:b/>
          <w:color w:val="2F5496" w:themeColor="accent1" w:themeShade="BF"/>
          <w:sz w:val="96"/>
          <w:szCs w:val="96"/>
          <w:rPrChange w:id="24" w:author="Melissa McClure" w:date="2018-05-06T12:29:00Z">
            <w:rPr>
              <w:rFonts w:ascii="Calibri" w:eastAsia="Calibri" w:hAnsi="Calibri" w:cs="Calibri"/>
              <w:b/>
              <w:bCs/>
              <w:color w:val="F24F4F"/>
              <w:sz w:val="96"/>
              <w:szCs w:val="96"/>
            </w:rPr>
          </w:rPrChange>
        </w:rPr>
        <w:t>Specification</w:t>
      </w:r>
    </w:p>
    <w:p w14:paraId="080C8D00" w14:textId="2707A071" w:rsidR="0EF8317B" w:rsidRPr="004C3314" w:rsidDel="0008514A" w:rsidRDefault="0EF8317B">
      <w:pPr>
        <w:ind w:left="1440"/>
        <w:rPr>
          <w:del w:id="25" w:author="Melissa McClure" w:date="2018-05-04T13:50:00Z"/>
          <w:rFonts w:asciiTheme="majorHAnsi" w:eastAsia="Calibri" w:hAnsiTheme="majorHAnsi" w:cstheme="majorHAnsi"/>
          <w:b/>
          <w:bCs/>
          <w:color w:val="2F5496" w:themeColor="accent1" w:themeShade="BF"/>
          <w:sz w:val="96"/>
          <w:szCs w:val="96"/>
        </w:rPr>
        <w:pPrChange w:id="26" w:author="Melissa McClure" w:date="2018-05-04T13:55:00Z">
          <w:pPr/>
        </w:pPrChange>
      </w:pPr>
      <w:r w:rsidRPr="53F85883">
        <w:rPr>
          <w:rFonts w:asciiTheme="majorHAnsi" w:eastAsia="Calibri" w:hAnsiTheme="majorHAnsi" w:cstheme="majorBidi"/>
          <w:b/>
          <w:color w:val="2F5496" w:themeColor="accent1" w:themeShade="BF"/>
          <w:sz w:val="96"/>
          <w:szCs w:val="96"/>
          <w:rPrChange w:id="27" w:author="Melissa McClure" w:date="2018-05-06T12:29:00Z">
            <w:rPr>
              <w:rFonts w:ascii="Calibri" w:eastAsia="Calibri" w:hAnsi="Calibri" w:cs="Calibri"/>
              <w:b/>
              <w:bCs/>
              <w:color w:val="F24F4F"/>
              <w:sz w:val="96"/>
              <w:szCs w:val="96"/>
            </w:rPr>
          </w:rPrChange>
        </w:rPr>
        <w:t>Requirement</w:t>
      </w:r>
      <w:ins w:id="28" w:author="Melissa McClure" w:date="2018-05-04T13:52:00Z">
        <w:r w:rsidR="00746B75" w:rsidRPr="53F85883">
          <w:rPr>
            <w:rFonts w:asciiTheme="majorHAnsi" w:eastAsia="Calibri" w:hAnsiTheme="majorHAnsi" w:cstheme="majorBidi"/>
            <w:b/>
            <w:color w:val="2F5496" w:themeColor="accent1" w:themeShade="BF"/>
            <w:sz w:val="96"/>
            <w:szCs w:val="96"/>
          </w:rPr>
          <w:t>s</w:t>
        </w:r>
      </w:ins>
    </w:p>
    <w:p w14:paraId="5AE0BC3B" w14:textId="77777777" w:rsidR="0008514A" w:rsidRPr="0088688E" w:rsidRDefault="0008514A">
      <w:pPr>
        <w:ind w:left="1440"/>
        <w:rPr>
          <w:rFonts w:asciiTheme="majorHAnsi" w:hAnsiTheme="majorHAnsi" w:cstheme="majorBidi"/>
          <w:color w:val="2F5496" w:themeColor="accent1" w:themeShade="BF"/>
          <w:rPrChange w:id="29" w:author="Melissa McClure" w:date="2018-05-06T12:29:00Z">
            <w:rPr/>
          </w:rPrChange>
        </w:rPr>
        <w:pPrChange w:id="30" w:author="Melissa McClure" w:date="2018-05-04T13:55:00Z">
          <w:pPr/>
        </w:pPrChange>
      </w:pPr>
    </w:p>
    <w:p w14:paraId="59FB041A" w14:textId="15E4210E" w:rsidR="0EF8317B" w:rsidRPr="0088688E" w:rsidRDefault="0EF8317B">
      <w:pPr>
        <w:ind w:left="2880"/>
        <w:rPr>
          <w:rFonts w:asciiTheme="majorHAnsi" w:hAnsiTheme="majorHAnsi" w:cstheme="majorBidi"/>
          <w:color w:val="2F5496" w:themeColor="accent1" w:themeShade="BF"/>
          <w:rPrChange w:id="31" w:author="Melissa McClure" w:date="2018-05-06T12:29:00Z">
            <w:rPr/>
          </w:rPrChange>
        </w:rPr>
        <w:pPrChange w:id="32" w:author="Melissa McClure" w:date="2018-05-04T13:55:00Z">
          <w:pPr/>
        </w:pPrChange>
      </w:pPr>
      <w:r w:rsidRPr="53F85883">
        <w:rPr>
          <w:rFonts w:asciiTheme="majorHAnsi" w:eastAsia="Calibri" w:hAnsiTheme="majorHAnsi" w:cstheme="majorBidi"/>
          <w:b/>
          <w:color w:val="2F5496" w:themeColor="accent1" w:themeShade="BF"/>
          <w:sz w:val="96"/>
          <w:szCs w:val="96"/>
          <w:rPrChange w:id="33" w:author="Melissa McClure" w:date="2018-05-06T12:29:00Z">
            <w:rPr>
              <w:rFonts w:ascii="Calibri" w:eastAsia="Calibri" w:hAnsi="Calibri" w:cs="Calibri"/>
              <w:b/>
              <w:bCs/>
              <w:color w:val="F24F4F"/>
              <w:sz w:val="96"/>
              <w:szCs w:val="96"/>
            </w:rPr>
          </w:rPrChange>
        </w:rPr>
        <w:t>Document</w:t>
      </w:r>
      <w:ins w:id="34" w:author="Melissa McClure" w:date="2018-05-04T13:55:00Z">
        <w:r w:rsidR="00C05968" w:rsidRPr="53F85883">
          <w:rPr>
            <w:rFonts w:asciiTheme="majorHAnsi" w:eastAsia="Calibri" w:hAnsiTheme="majorHAnsi" w:cstheme="majorBidi"/>
            <w:b/>
            <w:color w:val="2F5496" w:themeColor="accent1" w:themeShade="BF"/>
            <w:sz w:val="96"/>
            <w:szCs w:val="96"/>
          </w:rPr>
          <w:t>ation</w:t>
        </w:r>
      </w:ins>
      <w:del w:id="35" w:author="Melissa McClure" w:date="2018-05-04T13:52:00Z">
        <w:r w:rsidRPr="0088688E" w:rsidDel="000B7A14">
          <w:rPr>
            <w:rFonts w:asciiTheme="majorHAnsi" w:eastAsia="Calibri" w:hAnsiTheme="majorHAnsi" w:cstheme="majorHAnsi"/>
            <w:b/>
            <w:bCs/>
            <w:color w:val="2F5496" w:themeColor="accent1" w:themeShade="BF"/>
            <w:sz w:val="96"/>
            <w:szCs w:val="96"/>
            <w:rPrChange w:id="36" w:author="Melissa McClure" w:date="2018-05-06T12:29:00Z">
              <w:rPr>
                <w:rFonts w:ascii="Calibri" w:eastAsia="Calibri" w:hAnsi="Calibri" w:cs="Calibri"/>
                <w:b/>
                <w:bCs/>
                <w:color w:val="F24F4F"/>
                <w:sz w:val="96"/>
                <w:szCs w:val="96"/>
              </w:rPr>
            </w:rPrChange>
          </w:rPr>
          <w:delText>ation</w:delText>
        </w:r>
      </w:del>
    </w:p>
    <w:p w14:paraId="56060F31" w14:textId="6A551CE1" w:rsidR="0EF8317B" w:rsidRPr="0088688E" w:rsidDel="00641F7C" w:rsidRDefault="0EF8317B">
      <w:pPr>
        <w:shd w:val="clear" w:color="auto" w:fill="2F5496" w:themeFill="accent1" w:themeFillShade="BF"/>
        <w:rPr>
          <w:rFonts w:asciiTheme="majorHAnsi" w:hAnsiTheme="majorHAnsi" w:cstheme="majorHAnsi"/>
          <w:color w:val="FFFFFF" w:themeColor="background1"/>
          <w:rPrChange w:id="37" w:author="Melissa McClure" w:date="2018-05-06T12:29:00Z">
            <w:rPr/>
          </w:rPrChange>
        </w:rPr>
        <w:pPrChange w:id="38" w:author="Melissa McClure" w:date="2018-05-04T13:48:00Z">
          <w:pPr/>
        </w:pPrChange>
      </w:pPr>
      <w:moveFromRangeStart w:id="39" w:author="Melissa McClure" w:date="2018-05-04T13:48:00Z" w:name="move513205038"/>
      <w:moveFrom w:id="40" w:author="Melissa McClure" w:date="2018-05-04T13:48:00Z">
        <w:r w:rsidRPr="0088688E" w:rsidDel="00641F7C">
          <w:rPr>
            <w:rFonts w:asciiTheme="majorHAnsi" w:eastAsia="Calibri" w:hAnsiTheme="majorHAnsi" w:cstheme="majorHAnsi"/>
            <w:b/>
            <w:bCs/>
            <w:i/>
            <w:iCs/>
            <w:color w:val="FFFFFF" w:themeColor="background1"/>
            <w:sz w:val="40"/>
            <w:szCs w:val="40"/>
            <w:rPrChange w:id="41" w:author="Melissa McClure" w:date="2018-05-06T12:29:00Z">
              <w:rPr>
                <w:rFonts w:ascii="Calibri" w:eastAsia="Calibri" w:hAnsi="Calibri" w:cs="Calibri"/>
                <w:b/>
                <w:bCs/>
                <w:i/>
                <w:iCs/>
                <w:sz w:val="40"/>
                <w:szCs w:val="40"/>
              </w:rPr>
            </w:rPrChange>
          </w:rPr>
          <w:t xml:space="preserve">HI-Tracker </w:t>
        </w:r>
        <w:r w:rsidRPr="0088688E" w:rsidDel="00641F7C">
          <w:rPr>
            <w:rFonts w:asciiTheme="majorHAnsi" w:eastAsia="Calibri" w:hAnsiTheme="majorHAnsi" w:cstheme="majorHAnsi"/>
            <w:b/>
            <w:bCs/>
            <w:i/>
            <w:iCs/>
            <w:color w:val="FFFFFF" w:themeColor="background1"/>
            <w:sz w:val="28"/>
            <w:szCs w:val="28"/>
            <w:rPrChange w:id="42" w:author="Melissa McClure" w:date="2018-05-06T12:29:00Z">
              <w:rPr>
                <w:rFonts w:ascii="Calibri" w:eastAsia="Calibri" w:hAnsi="Calibri" w:cs="Calibri"/>
                <w:b/>
                <w:bCs/>
                <w:i/>
                <w:iCs/>
                <w:sz w:val="28"/>
                <w:szCs w:val="28"/>
              </w:rPr>
            </w:rPrChange>
          </w:rPr>
          <w:t xml:space="preserve">by: </w:t>
        </w:r>
        <w:r w:rsidRPr="0088688E" w:rsidDel="00641F7C">
          <w:rPr>
            <w:rFonts w:asciiTheme="majorHAnsi" w:eastAsia="Calibri" w:hAnsiTheme="majorHAnsi" w:cstheme="majorHAnsi"/>
            <w:b/>
            <w:bCs/>
            <w:i/>
            <w:iCs/>
            <w:color w:val="FFFFFF" w:themeColor="background1"/>
            <w:sz w:val="40"/>
            <w:szCs w:val="40"/>
            <w:rPrChange w:id="43" w:author="Melissa McClure" w:date="2018-05-06T12:29:00Z">
              <w:rPr>
                <w:rFonts w:ascii="Calibri" w:eastAsia="Calibri" w:hAnsi="Calibri" w:cs="Calibri"/>
                <w:b/>
                <w:bCs/>
                <w:i/>
                <w:iCs/>
                <w:sz w:val="40"/>
                <w:szCs w:val="40"/>
              </w:rPr>
            </w:rPrChange>
          </w:rPr>
          <w:t>It Depends</w:t>
        </w:r>
      </w:moveFrom>
    </w:p>
    <w:p w14:paraId="67AA6605" w14:textId="5E41DFBE" w:rsidR="0EF8317B" w:rsidRPr="0088688E" w:rsidRDefault="0EF8317B">
      <w:pPr>
        <w:rPr>
          <w:rFonts w:asciiTheme="majorHAnsi" w:hAnsiTheme="majorHAnsi" w:cstheme="majorHAnsi"/>
          <w:rPrChange w:id="44" w:author="Melissa McClure" w:date="2018-05-06T12:29:00Z">
            <w:rPr/>
          </w:rPrChange>
        </w:rPr>
      </w:pPr>
      <w:moveFrom w:id="45" w:author="Melissa McClure" w:date="2018-05-04T13:48:00Z">
        <w:r w:rsidRPr="0088688E" w:rsidDel="00641F7C">
          <w:rPr>
            <w:rFonts w:asciiTheme="majorHAnsi" w:eastAsia="Calibri" w:hAnsiTheme="majorHAnsi" w:cstheme="majorHAnsi"/>
            <w:rPrChange w:id="46" w:author="Melissa McClure" w:date="2018-05-06T12:29:00Z">
              <w:rPr>
                <w:rFonts w:ascii="Calibri" w:eastAsia="Calibri" w:hAnsi="Calibri" w:cs="Calibri"/>
              </w:rPr>
            </w:rPrChange>
          </w:rPr>
          <w:t xml:space="preserve"> </w:t>
        </w:r>
      </w:moveFrom>
      <w:moveFromRangeEnd w:id="39"/>
    </w:p>
    <w:p w14:paraId="38E8DE71" w14:textId="7A16899B" w:rsidR="0EF8317B" w:rsidRPr="0088688E" w:rsidRDefault="0EF8317B" w:rsidP="0EF8317B">
      <w:pPr>
        <w:rPr>
          <w:rFonts w:asciiTheme="majorHAnsi" w:eastAsia="Calibri" w:hAnsiTheme="majorHAnsi" w:cstheme="majorHAnsi"/>
          <w:rPrChange w:id="47" w:author="Melissa McClure" w:date="2018-05-06T12:29:00Z">
            <w:rPr>
              <w:rFonts w:ascii="Calibri" w:eastAsia="Calibri" w:hAnsi="Calibri" w:cs="Calibri"/>
            </w:rPr>
          </w:rPrChange>
        </w:rPr>
      </w:pPr>
    </w:p>
    <w:p w14:paraId="561277DD" w14:textId="14F8B30F" w:rsidR="0EF8317B" w:rsidRPr="0088688E" w:rsidRDefault="0EF8317B" w:rsidP="0EF8317B">
      <w:pPr>
        <w:rPr>
          <w:rFonts w:asciiTheme="majorHAnsi" w:eastAsia="Calibri" w:hAnsiTheme="majorHAnsi" w:cstheme="majorHAnsi"/>
          <w:rPrChange w:id="48" w:author="Melissa McClure" w:date="2018-05-06T12:29:00Z">
            <w:rPr>
              <w:rFonts w:ascii="Calibri" w:eastAsia="Calibri" w:hAnsi="Calibri" w:cs="Calibri"/>
            </w:rPr>
          </w:rPrChange>
        </w:rPr>
      </w:pPr>
    </w:p>
    <w:p w14:paraId="316A4CB6" w14:textId="33F70841" w:rsidR="0EF8317B" w:rsidRPr="0088688E" w:rsidRDefault="0EF8317B" w:rsidP="0EF8317B">
      <w:pPr>
        <w:rPr>
          <w:rFonts w:asciiTheme="majorHAnsi" w:eastAsia="Calibri" w:hAnsiTheme="majorHAnsi" w:cstheme="majorHAnsi"/>
          <w:rPrChange w:id="49" w:author="Melissa McClure" w:date="2018-05-06T12:29:00Z">
            <w:rPr>
              <w:rFonts w:ascii="Calibri" w:eastAsia="Calibri" w:hAnsi="Calibri" w:cs="Calibri"/>
            </w:rPr>
          </w:rPrChange>
        </w:rPr>
      </w:pPr>
    </w:p>
    <w:p w14:paraId="39AC3509" w14:textId="394C81E8" w:rsidR="0EF8317B" w:rsidRPr="0088688E" w:rsidRDefault="0EF8317B" w:rsidP="0EF8317B">
      <w:pPr>
        <w:rPr>
          <w:rFonts w:asciiTheme="majorHAnsi" w:eastAsia="Calibri" w:hAnsiTheme="majorHAnsi" w:cstheme="majorHAnsi"/>
          <w:rPrChange w:id="50" w:author="Melissa McClure" w:date="2018-05-06T12:29:00Z">
            <w:rPr>
              <w:rFonts w:ascii="Calibri" w:eastAsia="Calibri" w:hAnsi="Calibri" w:cs="Calibri"/>
            </w:rPr>
          </w:rPrChange>
        </w:rPr>
      </w:pPr>
    </w:p>
    <w:p w14:paraId="1892AB2A" w14:textId="750DDFC7" w:rsidR="0EF8317B" w:rsidRPr="0088688E" w:rsidRDefault="0EF8317B" w:rsidP="0EF8317B">
      <w:pPr>
        <w:rPr>
          <w:rFonts w:asciiTheme="majorHAnsi" w:eastAsia="Calibri" w:hAnsiTheme="majorHAnsi" w:cstheme="majorHAnsi"/>
          <w:rPrChange w:id="51" w:author="Melissa McClure" w:date="2018-05-06T12:29:00Z">
            <w:rPr>
              <w:rFonts w:ascii="Calibri" w:eastAsia="Calibri" w:hAnsi="Calibri" w:cs="Calibri"/>
            </w:rPr>
          </w:rPrChange>
        </w:rPr>
      </w:pPr>
    </w:p>
    <w:p w14:paraId="4D08737D" w14:textId="237769B1" w:rsidR="0EF8317B" w:rsidRPr="0088688E" w:rsidRDefault="0EF8317B" w:rsidP="0EF8317B">
      <w:pPr>
        <w:rPr>
          <w:rFonts w:asciiTheme="majorHAnsi" w:eastAsia="Calibri" w:hAnsiTheme="majorHAnsi" w:cstheme="majorHAnsi"/>
          <w:rPrChange w:id="52" w:author="Melissa McClure" w:date="2018-05-06T12:29:00Z">
            <w:rPr>
              <w:rFonts w:ascii="Calibri" w:eastAsia="Calibri" w:hAnsi="Calibri" w:cs="Calibri"/>
            </w:rPr>
          </w:rPrChange>
        </w:rPr>
      </w:pPr>
    </w:p>
    <w:p w14:paraId="47F5B1FE" w14:textId="781FF2B6" w:rsidR="0EF8317B" w:rsidRPr="0088688E" w:rsidRDefault="0EF8317B" w:rsidP="0EF8317B">
      <w:pPr>
        <w:rPr>
          <w:rFonts w:asciiTheme="majorHAnsi" w:eastAsia="Calibri" w:hAnsiTheme="majorHAnsi" w:cstheme="majorHAnsi"/>
          <w:rPrChange w:id="53" w:author="Melissa McClure" w:date="2018-05-06T12:29:00Z">
            <w:rPr>
              <w:rFonts w:ascii="Calibri" w:eastAsia="Calibri" w:hAnsi="Calibri" w:cs="Calibri"/>
            </w:rPr>
          </w:rPrChange>
        </w:rPr>
      </w:pPr>
      <w:r w:rsidRPr="0088688E">
        <w:rPr>
          <w:rFonts w:asciiTheme="majorHAnsi" w:hAnsiTheme="majorHAnsi" w:cstheme="majorHAnsi"/>
          <w:rPrChange w:id="54" w:author="Melissa McClure" w:date="2018-05-06T12:29:00Z">
            <w:rPr/>
          </w:rPrChange>
        </w:rPr>
        <w:t xml:space="preserve"> </w:t>
      </w:r>
    </w:p>
    <w:p w14:paraId="1A7A5B59" w14:textId="071629D2" w:rsidR="0EF8317B" w:rsidRPr="0088688E" w:rsidRDefault="0EF8317B" w:rsidP="0EF8317B">
      <w:pPr>
        <w:rPr>
          <w:rFonts w:asciiTheme="majorHAnsi" w:eastAsia="Calibri" w:hAnsiTheme="majorHAnsi" w:cstheme="majorHAnsi"/>
          <w:rPrChange w:id="55" w:author="Melissa McClure" w:date="2018-05-06T12:29:00Z">
            <w:rPr>
              <w:rFonts w:ascii="Calibri" w:eastAsia="Calibri" w:hAnsi="Calibri" w:cs="Calibri"/>
            </w:rPr>
          </w:rPrChange>
        </w:rPr>
      </w:pPr>
    </w:p>
    <w:p w14:paraId="1000EE79" w14:textId="48E6C001" w:rsidR="0EF8317B" w:rsidRPr="0088688E" w:rsidRDefault="0EF8317B" w:rsidP="0EF8317B">
      <w:pPr>
        <w:rPr>
          <w:rFonts w:asciiTheme="majorHAnsi" w:eastAsia="Calibri" w:hAnsiTheme="majorHAnsi" w:cstheme="majorHAnsi"/>
          <w:rPrChange w:id="56" w:author="Melissa McClure" w:date="2018-05-06T12:29:00Z">
            <w:rPr>
              <w:rFonts w:ascii="Calibri" w:eastAsia="Calibri" w:hAnsi="Calibri" w:cs="Calibri"/>
            </w:rPr>
          </w:rPrChange>
        </w:rPr>
      </w:pPr>
    </w:p>
    <w:p w14:paraId="5760BF3A" w14:textId="77777777" w:rsidR="00CE4003" w:rsidRPr="0088688E" w:rsidRDefault="00CE4003" w:rsidP="0EF8317B">
      <w:pPr>
        <w:rPr>
          <w:rFonts w:asciiTheme="majorHAnsi" w:eastAsia="Calibri" w:hAnsiTheme="majorHAnsi" w:cstheme="majorHAnsi"/>
          <w:rPrChange w:id="57" w:author="Melissa McClure" w:date="2018-05-06T12:29:00Z">
            <w:rPr>
              <w:rFonts w:ascii="Calibri" w:eastAsia="Calibri" w:hAnsi="Calibri" w:cs="Calibri"/>
            </w:rPr>
          </w:rPrChange>
        </w:rPr>
      </w:pPr>
    </w:p>
    <w:p w14:paraId="695E2722" w14:textId="57BD1C2F" w:rsidR="0EF8317B" w:rsidRPr="0088688E" w:rsidDel="00446529" w:rsidRDefault="0EF8317B">
      <w:pPr>
        <w:rPr>
          <w:del w:id="58" w:author="Melissa McClure" w:date="2018-05-06T19:16:00Z"/>
          <w:rFonts w:asciiTheme="majorHAnsi" w:hAnsiTheme="majorHAnsi" w:cstheme="majorHAnsi"/>
          <w:rPrChange w:id="59" w:author="Melissa McClure" w:date="2018-05-06T12:29:00Z">
            <w:rPr>
              <w:del w:id="60" w:author="Melissa McClure" w:date="2018-05-06T19:16:00Z"/>
            </w:rPr>
          </w:rPrChange>
        </w:rPr>
      </w:pPr>
      <w:r w:rsidRPr="0088688E">
        <w:rPr>
          <w:rFonts w:asciiTheme="majorHAnsi" w:hAnsiTheme="majorHAnsi" w:cstheme="majorHAnsi"/>
          <w:rPrChange w:id="61" w:author="Melissa McClure" w:date="2018-05-06T12:29:00Z">
            <w:rPr/>
          </w:rPrChange>
        </w:rPr>
        <w:br/>
      </w:r>
      <w:r w:rsidRPr="0088688E">
        <w:rPr>
          <w:rFonts w:asciiTheme="majorHAnsi" w:eastAsia="Calibri" w:hAnsiTheme="majorHAnsi" w:cstheme="majorHAnsi"/>
          <w:rPrChange w:id="62" w:author="Melissa McClure" w:date="2018-05-06T12:29:00Z">
            <w:rPr>
              <w:rFonts w:ascii="Calibri" w:eastAsia="Calibri" w:hAnsi="Calibri" w:cs="Calibri"/>
            </w:rPr>
          </w:rPrChange>
        </w:rPr>
        <w:t xml:space="preserve"> </w:t>
      </w:r>
    </w:p>
    <w:p w14:paraId="373BB5B0" w14:textId="77777777" w:rsidR="00947C24" w:rsidRPr="004C3314" w:rsidRDefault="00947C24">
      <w:pPr>
        <w:rPr>
          <w:ins w:id="63" w:author="Melissa McClure" w:date="2018-05-04T13:49:00Z"/>
          <w:rFonts w:asciiTheme="majorHAnsi" w:eastAsia="Calibri" w:hAnsiTheme="majorHAnsi" w:cstheme="majorHAnsi"/>
          <w:color w:val="2F5496" w:themeColor="accent1" w:themeShade="BF"/>
          <w:sz w:val="96"/>
          <w:szCs w:val="96"/>
        </w:rPr>
      </w:pPr>
    </w:p>
    <w:p w14:paraId="430AB17E" w14:textId="1BD78CA7" w:rsidR="0EF8317B" w:rsidRPr="0088688E" w:rsidRDefault="0EF8317B">
      <w:pPr>
        <w:rPr>
          <w:rFonts w:asciiTheme="majorHAnsi" w:hAnsiTheme="majorHAnsi" w:cstheme="majorHAnsi"/>
          <w:color w:val="2F5496" w:themeColor="accent1" w:themeShade="BF"/>
          <w:rPrChange w:id="64" w:author="Melissa McClure" w:date="2018-05-06T12:29:00Z">
            <w:rPr/>
          </w:rPrChange>
        </w:rPr>
      </w:pPr>
      <w:r w:rsidRPr="0088688E">
        <w:rPr>
          <w:rFonts w:asciiTheme="majorHAnsi" w:eastAsia="Calibri" w:hAnsiTheme="majorHAnsi" w:cstheme="majorHAnsi"/>
          <w:color w:val="2F5496" w:themeColor="accent1" w:themeShade="BF"/>
          <w:sz w:val="96"/>
          <w:szCs w:val="96"/>
          <w:rPrChange w:id="65" w:author="Melissa McClure" w:date="2018-05-06T12:29:00Z">
            <w:rPr>
              <w:rFonts w:ascii="Calibri" w:eastAsia="Calibri" w:hAnsi="Calibri" w:cs="Calibri"/>
              <w:color w:val="F24F4F"/>
              <w:sz w:val="96"/>
              <w:szCs w:val="96"/>
            </w:rPr>
          </w:rPrChange>
        </w:rPr>
        <w:t>Table of Contents</w:t>
      </w:r>
    </w:p>
    <w:p w14:paraId="2C49F8C1" w14:textId="494D567B" w:rsidR="0EF8317B" w:rsidRPr="0088688E" w:rsidRDefault="0EF8317B" w:rsidP="004929FC">
      <w:pPr>
        <w:rPr>
          <w:rFonts w:asciiTheme="majorHAnsi" w:hAnsiTheme="majorHAnsi" w:cstheme="majorBidi"/>
          <w:color w:val="2F5496" w:themeColor="accent1" w:themeShade="BF"/>
          <w:rPrChange w:id="66" w:author="Melissa McClure" w:date="2018-05-06T12:29:00Z">
            <w:rPr/>
          </w:rPrChange>
        </w:rPr>
      </w:pPr>
      <w:r w:rsidRPr="53F85883">
        <w:rPr>
          <w:rFonts w:asciiTheme="majorHAnsi" w:eastAsia="Calibri" w:hAnsiTheme="majorHAnsi" w:cstheme="majorBidi"/>
          <w:color w:val="2F5496" w:themeColor="accent1" w:themeShade="BF"/>
          <w:rPrChange w:id="67" w:author="Melissa McClure" w:date="2018-05-06T12:29:00Z">
            <w:rPr>
              <w:rFonts w:ascii="Calibri" w:eastAsia="Calibri" w:hAnsi="Calibri" w:cs="Calibri"/>
              <w:color w:val="F24F4F"/>
            </w:rPr>
          </w:rPrChange>
        </w:rPr>
        <w:t>1          Vision………………………………………………………………………………</w:t>
      </w:r>
      <w:ins w:id="68" w:author="Melissa McClure" w:date="2018-05-04T16:17:00Z">
        <w:r w:rsidR="00B133C3" w:rsidRPr="53F85883">
          <w:rPr>
            <w:rFonts w:asciiTheme="majorHAnsi" w:eastAsia="Calibri" w:hAnsiTheme="majorHAnsi" w:cstheme="majorBidi"/>
            <w:color w:val="2F5496" w:themeColor="accent1" w:themeShade="BF"/>
          </w:rPr>
          <w:t>…………………………………</w:t>
        </w:r>
      </w:ins>
      <w:ins w:id="69" w:author="Melissa McClure" w:date="2018-05-04T16:18:00Z">
        <w:r w:rsidR="00B133C3" w:rsidRPr="53F85883">
          <w:rPr>
            <w:rFonts w:asciiTheme="majorHAnsi" w:eastAsia="Calibri" w:hAnsiTheme="majorHAnsi" w:cstheme="majorBidi"/>
            <w:color w:val="2F5496" w:themeColor="accent1" w:themeShade="BF"/>
          </w:rPr>
          <w:t>……………</w:t>
        </w:r>
      </w:ins>
      <w:r w:rsidRPr="53F85883">
        <w:rPr>
          <w:rFonts w:asciiTheme="majorHAnsi" w:eastAsia="Calibri" w:hAnsiTheme="majorHAnsi" w:cstheme="majorBidi"/>
          <w:color w:val="2F5496" w:themeColor="accent1" w:themeShade="BF"/>
          <w:rPrChange w:id="70" w:author="Melissa McClure" w:date="2018-05-06T12:29:00Z">
            <w:rPr>
              <w:rFonts w:ascii="Calibri" w:eastAsia="Calibri" w:hAnsi="Calibri" w:cs="Calibri"/>
              <w:color w:val="F24F4F"/>
            </w:rPr>
          </w:rPrChange>
        </w:rPr>
        <w:t>3</w:t>
      </w:r>
    </w:p>
    <w:p w14:paraId="18C22217" w14:textId="55F15672" w:rsidR="0EF8317B" w:rsidRPr="0088688E" w:rsidRDefault="0EF8317B" w:rsidP="004929FC">
      <w:pPr>
        <w:rPr>
          <w:rFonts w:asciiTheme="majorHAnsi" w:hAnsiTheme="majorHAnsi" w:cstheme="majorBidi"/>
          <w:color w:val="2F5496" w:themeColor="accent1" w:themeShade="BF"/>
          <w:rPrChange w:id="71" w:author="Melissa McClure" w:date="2018-05-06T12:29:00Z">
            <w:rPr/>
          </w:rPrChange>
        </w:rPr>
      </w:pPr>
      <w:r w:rsidRPr="53F85883">
        <w:rPr>
          <w:rFonts w:asciiTheme="majorHAnsi" w:eastAsia="Calibri" w:hAnsiTheme="majorHAnsi" w:cstheme="majorBidi"/>
          <w:color w:val="2F5496" w:themeColor="accent1" w:themeShade="BF"/>
          <w:rPrChange w:id="72" w:author="Melissa McClure" w:date="2018-05-06T12:29:00Z">
            <w:rPr>
              <w:rFonts w:ascii="Calibri" w:eastAsia="Calibri" w:hAnsi="Calibri" w:cs="Calibri"/>
              <w:color w:val="F24F4F"/>
            </w:rPr>
          </w:rPrChange>
        </w:rPr>
        <w:t>2          In Scope……………………………………………………………………………</w:t>
      </w:r>
      <w:ins w:id="73" w:author="Melissa McClure" w:date="2018-05-04T16:18:00Z">
        <w:r w:rsidR="00B133C3" w:rsidRPr="53F85883">
          <w:rPr>
            <w:rFonts w:asciiTheme="majorHAnsi" w:eastAsia="Calibri" w:hAnsiTheme="majorHAnsi" w:cstheme="majorBidi"/>
            <w:color w:val="2F5496" w:themeColor="accent1" w:themeShade="BF"/>
          </w:rPr>
          <w:t>…………………………………………</w:t>
        </w:r>
      </w:ins>
      <w:ins w:id="74" w:author="Melissa McClure" w:date="2018-05-13T22:10:00Z">
        <w:r w:rsidR="004929FC" w:rsidRPr="53F85883">
          <w:rPr>
            <w:rFonts w:asciiTheme="majorHAnsi" w:eastAsia="Calibri" w:hAnsiTheme="majorHAnsi" w:cstheme="majorBidi"/>
            <w:color w:val="2F5496" w:themeColor="accent1" w:themeShade="BF"/>
          </w:rPr>
          <w:t>….</w:t>
        </w:r>
        <w:r w:rsidR="004929FC">
          <w:rPr>
            <w:rFonts w:asciiTheme="majorHAnsi" w:eastAsia="Calibri" w:hAnsiTheme="majorHAnsi" w:cstheme="majorBidi"/>
            <w:color w:val="2F5496" w:themeColor="accent1" w:themeShade="BF"/>
          </w:rPr>
          <w:t>.</w:t>
        </w:r>
      </w:ins>
      <w:r w:rsidRPr="53F85883">
        <w:rPr>
          <w:rFonts w:asciiTheme="majorHAnsi" w:eastAsia="Calibri" w:hAnsiTheme="majorHAnsi" w:cstheme="majorBidi"/>
          <w:color w:val="2F5496" w:themeColor="accent1" w:themeShade="BF"/>
          <w:rPrChange w:id="75" w:author="Melissa McClure" w:date="2018-05-06T12:29:00Z">
            <w:rPr>
              <w:rFonts w:ascii="Calibri" w:eastAsia="Calibri" w:hAnsi="Calibri" w:cs="Calibri"/>
              <w:color w:val="F24F4F"/>
            </w:rPr>
          </w:rPrChange>
        </w:rPr>
        <w:t>3</w:t>
      </w:r>
    </w:p>
    <w:p w14:paraId="2574A3D3" w14:textId="244D7CF2" w:rsidR="0EF8317B" w:rsidRPr="0088688E" w:rsidRDefault="0EF8317B" w:rsidP="004929FC">
      <w:pPr>
        <w:rPr>
          <w:rFonts w:asciiTheme="majorHAnsi" w:hAnsiTheme="majorHAnsi" w:cstheme="majorBidi"/>
          <w:color w:val="2F5496" w:themeColor="accent1" w:themeShade="BF"/>
          <w:rPrChange w:id="76" w:author="Melissa McClure" w:date="2018-05-06T12:29:00Z">
            <w:rPr/>
          </w:rPrChange>
        </w:rPr>
      </w:pPr>
      <w:r w:rsidRPr="53F85883">
        <w:rPr>
          <w:rFonts w:asciiTheme="majorHAnsi" w:eastAsia="Calibri" w:hAnsiTheme="majorHAnsi" w:cstheme="majorBidi"/>
          <w:color w:val="2F5496" w:themeColor="accent1" w:themeShade="BF"/>
          <w:rPrChange w:id="77" w:author="Melissa McClure" w:date="2018-05-06T12:29:00Z">
            <w:rPr>
              <w:rFonts w:ascii="Calibri" w:eastAsia="Calibri" w:hAnsi="Calibri" w:cs="Calibri"/>
              <w:color w:val="F24F4F"/>
            </w:rPr>
          </w:rPrChange>
        </w:rPr>
        <w:t>3          Out of Scope………………………………………………………………………</w:t>
      </w:r>
      <w:del w:id="78" w:author="Melissa McClure" w:date="2018-05-04T16:18:00Z">
        <w:r w:rsidRPr="0088688E" w:rsidDel="00E81E63">
          <w:rPr>
            <w:rFonts w:asciiTheme="majorHAnsi" w:eastAsia="Calibri" w:hAnsiTheme="majorHAnsi" w:cstheme="majorHAnsi"/>
            <w:color w:val="2F5496" w:themeColor="accent1" w:themeShade="BF"/>
            <w:rPrChange w:id="79" w:author="Melissa McClure" w:date="2018-05-06T12:29:00Z">
              <w:rPr>
                <w:rFonts w:ascii="Calibri" w:eastAsia="Calibri" w:hAnsi="Calibri" w:cs="Calibri"/>
                <w:color w:val="F24F4F"/>
              </w:rPr>
            </w:rPrChange>
          </w:rPr>
          <w:delText>.</w:delText>
        </w:r>
      </w:del>
      <w:ins w:id="80" w:author="Melissa McClure" w:date="2018-05-04T16:18:00Z">
        <w:r w:rsidR="00E81E63" w:rsidRPr="53F85883">
          <w:rPr>
            <w:rFonts w:asciiTheme="majorHAnsi" w:eastAsia="Calibri" w:hAnsiTheme="majorHAnsi" w:cstheme="majorBidi"/>
            <w:color w:val="2F5496" w:themeColor="accent1" w:themeShade="BF"/>
          </w:rPr>
          <w:t>……………………………………………</w:t>
        </w:r>
      </w:ins>
      <w:r w:rsidRPr="53F85883">
        <w:rPr>
          <w:rFonts w:asciiTheme="majorHAnsi" w:eastAsia="Calibri" w:hAnsiTheme="majorHAnsi" w:cstheme="majorBidi"/>
          <w:color w:val="2F5496" w:themeColor="accent1" w:themeShade="BF"/>
          <w:rPrChange w:id="81" w:author="Melissa McClure" w:date="2018-05-06T12:29:00Z">
            <w:rPr>
              <w:rFonts w:ascii="Calibri" w:eastAsia="Calibri" w:hAnsi="Calibri" w:cs="Calibri"/>
              <w:color w:val="F24F4F"/>
            </w:rPr>
          </w:rPrChange>
        </w:rPr>
        <w:t>3</w:t>
      </w:r>
    </w:p>
    <w:p w14:paraId="3D720E0C" w14:textId="7D01FE2F" w:rsidR="0EF8317B" w:rsidRPr="0088688E" w:rsidRDefault="0EF8317B" w:rsidP="004929FC">
      <w:pPr>
        <w:rPr>
          <w:rFonts w:asciiTheme="majorHAnsi" w:hAnsiTheme="majorHAnsi" w:cstheme="majorBidi"/>
          <w:color w:val="2F5496" w:themeColor="accent1" w:themeShade="BF"/>
          <w:rPrChange w:id="82" w:author="Melissa McClure" w:date="2018-05-06T12:29:00Z">
            <w:rPr/>
          </w:rPrChange>
        </w:rPr>
      </w:pPr>
      <w:r w:rsidRPr="53F85883">
        <w:rPr>
          <w:rFonts w:asciiTheme="majorHAnsi" w:eastAsia="Calibri" w:hAnsiTheme="majorHAnsi" w:cstheme="majorBidi"/>
          <w:color w:val="2F5496" w:themeColor="accent1" w:themeShade="BF"/>
          <w:rPrChange w:id="83" w:author="Melissa McClure" w:date="2018-05-06T12:29:00Z">
            <w:rPr>
              <w:rFonts w:ascii="Calibri" w:eastAsia="Calibri" w:hAnsi="Calibri" w:cs="Calibri"/>
              <w:color w:val="F24F4F"/>
            </w:rPr>
          </w:rPrChange>
        </w:rPr>
        <w:t>4          Key Features………………………………………………………………………</w:t>
      </w:r>
      <w:del w:id="84" w:author="Melissa McClure" w:date="2018-05-04T16:18:00Z">
        <w:r w:rsidRPr="0088688E" w:rsidDel="00E81E63">
          <w:rPr>
            <w:rFonts w:asciiTheme="majorHAnsi" w:eastAsia="Calibri" w:hAnsiTheme="majorHAnsi" w:cstheme="majorHAnsi"/>
            <w:color w:val="2F5496" w:themeColor="accent1" w:themeShade="BF"/>
            <w:rPrChange w:id="85" w:author="Melissa McClure" w:date="2018-05-06T12:29:00Z">
              <w:rPr>
                <w:rFonts w:ascii="Calibri" w:eastAsia="Calibri" w:hAnsi="Calibri" w:cs="Calibri"/>
                <w:color w:val="F24F4F"/>
              </w:rPr>
            </w:rPrChange>
          </w:rPr>
          <w:delText>.</w:delText>
        </w:r>
      </w:del>
      <w:ins w:id="86" w:author="Melissa McClure" w:date="2018-05-04T16:18:00Z">
        <w:r w:rsidR="00E81E63" w:rsidRPr="53F85883">
          <w:rPr>
            <w:rFonts w:asciiTheme="majorHAnsi" w:eastAsia="Calibri" w:hAnsiTheme="majorHAnsi" w:cstheme="majorBidi"/>
            <w:color w:val="2F5496" w:themeColor="accent1" w:themeShade="BF"/>
          </w:rPr>
          <w:t>……………………………………………</w:t>
        </w:r>
      </w:ins>
      <w:r w:rsidRPr="53F85883">
        <w:rPr>
          <w:rFonts w:asciiTheme="majorHAnsi" w:eastAsia="Calibri" w:hAnsiTheme="majorHAnsi" w:cstheme="majorBidi"/>
          <w:color w:val="2F5496" w:themeColor="accent1" w:themeShade="BF"/>
          <w:rPrChange w:id="87" w:author="Melissa McClure" w:date="2018-05-06T12:29:00Z">
            <w:rPr>
              <w:rFonts w:ascii="Calibri" w:eastAsia="Calibri" w:hAnsi="Calibri" w:cs="Calibri"/>
              <w:color w:val="F24F4F"/>
            </w:rPr>
          </w:rPrChange>
        </w:rPr>
        <w:t>4</w:t>
      </w:r>
    </w:p>
    <w:p w14:paraId="4DDEE9F0" w14:textId="1017CAC8" w:rsidR="0EF8317B" w:rsidRPr="0088688E" w:rsidRDefault="0EF8317B" w:rsidP="004929FC">
      <w:pPr>
        <w:rPr>
          <w:rFonts w:asciiTheme="majorHAnsi" w:hAnsiTheme="majorHAnsi" w:cstheme="majorBidi"/>
          <w:color w:val="2F5496" w:themeColor="accent1" w:themeShade="BF"/>
          <w:rPrChange w:id="88" w:author="Melissa McClure" w:date="2018-05-06T12:29:00Z">
            <w:rPr/>
          </w:rPrChange>
        </w:rPr>
      </w:pPr>
      <w:r w:rsidRPr="53F85883">
        <w:rPr>
          <w:rFonts w:asciiTheme="majorHAnsi" w:eastAsia="Calibri" w:hAnsiTheme="majorHAnsi" w:cstheme="majorBidi"/>
          <w:color w:val="2F5496" w:themeColor="accent1" w:themeShade="BF"/>
          <w:rPrChange w:id="89" w:author="Melissa McClure" w:date="2018-05-06T12:29:00Z">
            <w:rPr>
              <w:rFonts w:ascii="Calibri" w:eastAsia="Calibri" w:hAnsi="Calibri" w:cs="Calibri"/>
              <w:color w:val="F24F4F"/>
            </w:rPr>
          </w:rPrChange>
        </w:rPr>
        <w:t>5          Personas…………………………………………………………………………....</w:t>
      </w:r>
      <w:ins w:id="90" w:author="Melissa McClure" w:date="2018-05-04T16:18:00Z">
        <w:r w:rsidR="00E81E63" w:rsidRPr="53F85883">
          <w:rPr>
            <w:rFonts w:asciiTheme="majorHAnsi" w:eastAsia="Calibri" w:hAnsiTheme="majorHAnsi" w:cstheme="majorBidi"/>
            <w:color w:val="2F5496" w:themeColor="accent1" w:themeShade="BF"/>
          </w:rPr>
          <w:t>.....................</w:t>
        </w:r>
        <w:r w:rsidR="003E21F9" w:rsidRPr="53F85883">
          <w:rPr>
            <w:rFonts w:asciiTheme="majorHAnsi" w:eastAsia="Calibri" w:hAnsiTheme="majorHAnsi" w:cstheme="majorBidi"/>
            <w:color w:val="2F5496" w:themeColor="accent1" w:themeShade="BF"/>
          </w:rPr>
          <w:t>..........................</w:t>
        </w:r>
      </w:ins>
      <w:r w:rsidRPr="53F85883">
        <w:rPr>
          <w:rFonts w:asciiTheme="majorHAnsi" w:eastAsia="Calibri" w:hAnsiTheme="majorHAnsi" w:cstheme="majorBidi"/>
          <w:color w:val="2F5496" w:themeColor="accent1" w:themeShade="BF"/>
          <w:rPrChange w:id="91" w:author="Melissa McClure" w:date="2018-05-06T12:29:00Z">
            <w:rPr>
              <w:rFonts w:ascii="Calibri" w:eastAsia="Calibri" w:hAnsi="Calibri" w:cs="Calibri"/>
              <w:color w:val="F24F4F"/>
            </w:rPr>
          </w:rPrChange>
        </w:rPr>
        <w:t>5</w:t>
      </w:r>
    </w:p>
    <w:p w14:paraId="0B14C61B" w14:textId="64CA08E9" w:rsidR="0EF8317B" w:rsidRPr="0088688E" w:rsidRDefault="0EF8317B" w:rsidP="004929FC">
      <w:pPr>
        <w:rPr>
          <w:rFonts w:asciiTheme="majorHAnsi" w:hAnsiTheme="majorHAnsi" w:cstheme="majorBidi"/>
          <w:color w:val="2F5496" w:themeColor="accent1" w:themeShade="BF"/>
          <w:rPrChange w:id="92" w:author="Melissa McClure" w:date="2018-05-06T12:29:00Z">
            <w:rPr/>
          </w:rPrChange>
        </w:rPr>
      </w:pPr>
      <w:r w:rsidRPr="53F85883">
        <w:rPr>
          <w:rFonts w:asciiTheme="majorHAnsi" w:eastAsia="Calibri" w:hAnsiTheme="majorHAnsi" w:cstheme="majorBidi"/>
          <w:color w:val="2F5496" w:themeColor="accent1" w:themeShade="BF"/>
          <w:rPrChange w:id="93" w:author="Melissa McClure" w:date="2018-05-06T12:29:00Z">
            <w:rPr>
              <w:rFonts w:ascii="Calibri" w:eastAsia="Calibri" w:hAnsi="Calibri" w:cs="Calibri"/>
              <w:color w:val="F24F4F"/>
            </w:rPr>
          </w:rPrChange>
        </w:rPr>
        <w:t xml:space="preserve">            5.1        Student Persona…………………………………………………………...</w:t>
      </w:r>
      <w:ins w:id="94" w:author="Melissa McClure" w:date="2018-05-04T16:19:00Z">
        <w:r w:rsidR="003E21F9" w:rsidRPr="53F85883">
          <w:rPr>
            <w:rFonts w:asciiTheme="majorHAnsi" w:eastAsia="Calibri" w:hAnsiTheme="majorHAnsi" w:cstheme="majorBidi"/>
            <w:color w:val="2F5496" w:themeColor="accent1" w:themeShade="BF"/>
          </w:rPr>
          <w:t>........................................</w:t>
        </w:r>
      </w:ins>
      <w:r w:rsidRPr="53F85883">
        <w:rPr>
          <w:rFonts w:asciiTheme="majorHAnsi" w:eastAsia="Calibri" w:hAnsiTheme="majorHAnsi" w:cstheme="majorBidi"/>
          <w:color w:val="2F5496" w:themeColor="accent1" w:themeShade="BF"/>
          <w:rPrChange w:id="95" w:author="Melissa McClure" w:date="2018-05-06T12:29:00Z">
            <w:rPr>
              <w:rFonts w:ascii="Calibri" w:eastAsia="Calibri" w:hAnsi="Calibri" w:cs="Calibri"/>
              <w:color w:val="F24F4F"/>
            </w:rPr>
          </w:rPrChange>
        </w:rPr>
        <w:t>5</w:t>
      </w:r>
    </w:p>
    <w:p w14:paraId="63D5133D" w14:textId="0147C051" w:rsidR="0EF8317B" w:rsidRPr="0088688E" w:rsidRDefault="0EF8317B" w:rsidP="004929FC">
      <w:pPr>
        <w:rPr>
          <w:rFonts w:asciiTheme="majorHAnsi" w:hAnsiTheme="majorHAnsi" w:cstheme="majorBidi"/>
          <w:color w:val="2F5496" w:themeColor="accent1" w:themeShade="BF"/>
          <w:rPrChange w:id="96" w:author="Melissa McClure" w:date="2018-05-06T12:29:00Z">
            <w:rPr/>
          </w:rPrChange>
        </w:rPr>
      </w:pPr>
      <w:r w:rsidRPr="53F85883">
        <w:rPr>
          <w:rFonts w:asciiTheme="majorHAnsi" w:eastAsia="Calibri" w:hAnsiTheme="majorHAnsi" w:cstheme="majorBidi"/>
          <w:color w:val="2F5496" w:themeColor="accent1" w:themeShade="BF"/>
          <w:rPrChange w:id="97" w:author="Melissa McClure" w:date="2018-05-06T12:29:00Z">
            <w:rPr>
              <w:rFonts w:ascii="Calibri" w:eastAsia="Calibri" w:hAnsi="Calibri" w:cs="Calibri"/>
              <w:color w:val="F24F4F"/>
            </w:rPr>
          </w:rPrChange>
        </w:rPr>
        <w:t xml:space="preserve">            5.2        Administrator Persona……………………………………………………</w:t>
      </w:r>
      <w:del w:id="98" w:author="Melissa McClure" w:date="2018-05-04T16:19:00Z">
        <w:r w:rsidRPr="0088688E" w:rsidDel="003E21F9">
          <w:rPr>
            <w:rFonts w:asciiTheme="majorHAnsi" w:eastAsia="Calibri" w:hAnsiTheme="majorHAnsi" w:cstheme="majorHAnsi"/>
            <w:color w:val="2F5496" w:themeColor="accent1" w:themeShade="BF"/>
            <w:rPrChange w:id="99" w:author="Melissa McClure" w:date="2018-05-06T12:29:00Z">
              <w:rPr>
                <w:rFonts w:ascii="Calibri" w:eastAsia="Calibri" w:hAnsi="Calibri" w:cs="Calibri"/>
                <w:color w:val="F24F4F"/>
              </w:rPr>
            </w:rPrChange>
          </w:rPr>
          <w:delText>.</w:delText>
        </w:r>
      </w:del>
      <w:ins w:id="100" w:author="Melissa McClure" w:date="2018-05-04T16:19:00Z">
        <w:r w:rsidR="003E21F9" w:rsidRPr="53F85883">
          <w:rPr>
            <w:rFonts w:asciiTheme="majorHAnsi" w:eastAsia="Calibri" w:hAnsiTheme="majorHAnsi" w:cstheme="majorBidi"/>
            <w:color w:val="2F5496" w:themeColor="accent1" w:themeShade="BF"/>
          </w:rPr>
          <w:t>……………………………………</w:t>
        </w:r>
      </w:ins>
      <w:r w:rsidRPr="53F85883">
        <w:rPr>
          <w:rFonts w:asciiTheme="majorHAnsi" w:eastAsia="Calibri" w:hAnsiTheme="majorHAnsi" w:cstheme="majorBidi"/>
          <w:color w:val="2F5496" w:themeColor="accent1" w:themeShade="BF"/>
          <w:rPrChange w:id="101" w:author="Melissa McClure" w:date="2018-05-06T12:29:00Z">
            <w:rPr>
              <w:rFonts w:ascii="Calibri" w:eastAsia="Calibri" w:hAnsi="Calibri" w:cs="Calibri"/>
              <w:color w:val="F24F4F"/>
            </w:rPr>
          </w:rPrChange>
        </w:rPr>
        <w:t>6</w:t>
      </w:r>
    </w:p>
    <w:p w14:paraId="0C52D257" w14:textId="35EB7C31" w:rsidR="0EF8317B" w:rsidRPr="0088688E" w:rsidRDefault="0EF8317B" w:rsidP="004929FC">
      <w:pPr>
        <w:rPr>
          <w:rFonts w:asciiTheme="majorHAnsi" w:hAnsiTheme="majorHAnsi" w:cstheme="majorBidi"/>
          <w:color w:val="2F5496" w:themeColor="accent1" w:themeShade="BF"/>
          <w:rPrChange w:id="102" w:author="Melissa McClure" w:date="2018-05-06T12:29:00Z">
            <w:rPr/>
          </w:rPrChange>
        </w:rPr>
      </w:pPr>
      <w:r w:rsidRPr="53F85883">
        <w:rPr>
          <w:rFonts w:asciiTheme="majorHAnsi" w:eastAsia="Calibri" w:hAnsiTheme="majorHAnsi" w:cstheme="majorBidi"/>
          <w:color w:val="2F5496" w:themeColor="accent1" w:themeShade="BF"/>
          <w:rPrChange w:id="103" w:author="Melissa McClure" w:date="2018-05-06T12:29:00Z">
            <w:rPr>
              <w:rFonts w:ascii="Calibri" w:eastAsia="Calibri" w:hAnsi="Calibri" w:cs="Calibri"/>
              <w:color w:val="F24F4F"/>
            </w:rPr>
          </w:rPrChange>
        </w:rPr>
        <w:t>6          Scenarios………………………………………………………………………...…</w:t>
      </w:r>
      <w:ins w:id="104" w:author="Melissa McClure" w:date="2018-05-04T16:19:00Z">
        <w:r w:rsidR="003E21F9" w:rsidRPr="53F85883">
          <w:rPr>
            <w:rFonts w:asciiTheme="majorHAnsi" w:eastAsia="Calibri" w:hAnsiTheme="majorHAnsi" w:cstheme="majorBidi"/>
            <w:color w:val="2F5496" w:themeColor="accent1" w:themeShade="BF"/>
          </w:rPr>
          <w:t>…………………………………</w:t>
        </w:r>
        <w:r w:rsidR="005839B2" w:rsidRPr="53F85883">
          <w:rPr>
            <w:rFonts w:asciiTheme="majorHAnsi" w:eastAsia="Calibri" w:hAnsiTheme="majorHAnsi" w:cstheme="majorBidi"/>
            <w:color w:val="2F5496" w:themeColor="accent1" w:themeShade="BF"/>
          </w:rPr>
          <w:t>…………</w:t>
        </w:r>
      </w:ins>
      <w:r w:rsidRPr="53F85883">
        <w:rPr>
          <w:rFonts w:asciiTheme="majorHAnsi" w:eastAsia="Calibri" w:hAnsiTheme="majorHAnsi" w:cstheme="majorBidi"/>
          <w:color w:val="2F5496" w:themeColor="accent1" w:themeShade="BF"/>
          <w:rPrChange w:id="105" w:author="Melissa McClure" w:date="2018-05-06T12:29:00Z">
            <w:rPr>
              <w:rFonts w:ascii="Calibri" w:eastAsia="Calibri" w:hAnsi="Calibri" w:cs="Calibri"/>
              <w:color w:val="F24F4F"/>
            </w:rPr>
          </w:rPrChange>
        </w:rPr>
        <w:t>7</w:t>
      </w:r>
    </w:p>
    <w:p w14:paraId="4C3F0780" w14:textId="5D821E0D" w:rsidR="0EF8317B" w:rsidRPr="0088688E" w:rsidRDefault="0EF8317B" w:rsidP="004929FC">
      <w:pPr>
        <w:rPr>
          <w:rFonts w:asciiTheme="majorHAnsi" w:hAnsiTheme="majorHAnsi" w:cstheme="majorBidi"/>
          <w:color w:val="2F5496" w:themeColor="accent1" w:themeShade="BF"/>
          <w:rPrChange w:id="106" w:author="Melissa McClure" w:date="2018-05-06T12:29:00Z">
            <w:rPr/>
          </w:rPrChange>
        </w:rPr>
      </w:pPr>
      <w:r w:rsidRPr="53F85883">
        <w:rPr>
          <w:rFonts w:asciiTheme="majorHAnsi" w:eastAsia="Calibri" w:hAnsiTheme="majorHAnsi" w:cstheme="majorBidi"/>
          <w:color w:val="2F5496" w:themeColor="accent1" w:themeShade="BF"/>
          <w:rPrChange w:id="107" w:author="Melissa McClure" w:date="2018-05-06T12:29:00Z">
            <w:rPr>
              <w:rFonts w:ascii="Calibri" w:eastAsia="Calibri" w:hAnsi="Calibri" w:cs="Calibri"/>
              <w:color w:val="F24F4F"/>
            </w:rPr>
          </w:rPrChange>
        </w:rPr>
        <w:t xml:space="preserve">            6.1        Student Scenario………………………………………………………..…</w:t>
      </w:r>
      <w:ins w:id="108" w:author="Melissa McClure" w:date="2018-05-04T16:19:00Z">
        <w:r w:rsidR="005839B2" w:rsidRPr="53F85883">
          <w:rPr>
            <w:rFonts w:asciiTheme="majorHAnsi" w:eastAsia="Calibri" w:hAnsiTheme="majorHAnsi" w:cstheme="majorBidi"/>
            <w:color w:val="2F5496" w:themeColor="accent1" w:themeShade="BF"/>
          </w:rPr>
          <w:t>…………………………………….</w:t>
        </w:r>
      </w:ins>
      <w:r w:rsidRPr="53F85883">
        <w:rPr>
          <w:rFonts w:asciiTheme="majorHAnsi" w:eastAsia="Calibri" w:hAnsiTheme="majorHAnsi" w:cstheme="majorBidi"/>
          <w:color w:val="2F5496" w:themeColor="accent1" w:themeShade="BF"/>
          <w:rPrChange w:id="109" w:author="Melissa McClure" w:date="2018-05-06T12:29:00Z">
            <w:rPr>
              <w:rFonts w:ascii="Calibri" w:eastAsia="Calibri" w:hAnsi="Calibri" w:cs="Calibri"/>
              <w:color w:val="F24F4F"/>
            </w:rPr>
          </w:rPrChange>
        </w:rPr>
        <w:t>7</w:t>
      </w:r>
    </w:p>
    <w:p w14:paraId="35A56DE5" w14:textId="65699675" w:rsidR="0EF8317B" w:rsidRPr="0088688E" w:rsidRDefault="0EF8317B" w:rsidP="004929FC">
      <w:pPr>
        <w:rPr>
          <w:rFonts w:asciiTheme="majorHAnsi" w:hAnsiTheme="majorHAnsi" w:cstheme="majorBidi"/>
          <w:color w:val="2F5496" w:themeColor="accent1" w:themeShade="BF"/>
          <w:rPrChange w:id="110" w:author="Melissa McClure" w:date="2018-05-06T12:29:00Z">
            <w:rPr/>
          </w:rPrChange>
        </w:rPr>
      </w:pPr>
      <w:r w:rsidRPr="53F85883">
        <w:rPr>
          <w:rFonts w:asciiTheme="majorHAnsi" w:eastAsia="Calibri" w:hAnsiTheme="majorHAnsi" w:cstheme="majorBidi"/>
          <w:color w:val="2F5496" w:themeColor="accent1" w:themeShade="BF"/>
          <w:rPrChange w:id="111" w:author="Melissa McClure" w:date="2018-05-06T12:29:00Z">
            <w:rPr>
              <w:rFonts w:ascii="Calibri" w:eastAsia="Calibri" w:hAnsi="Calibri" w:cs="Calibri"/>
              <w:color w:val="F24F4F"/>
            </w:rPr>
          </w:rPrChange>
        </w:rPr>
        <w:t xml:space="preserve">            6.2        Administrator Scenario……………………………………………………</w:t>
      </w:r>
      <w:ins w:id="112" w:author="Melissa McClure" w:date="2018-05-04T16:19:00Z">
        <w:r w:rsidR="005839B2" w:rsidRPr="53F85883">
          <w:rPr>
            <w:rFonts w:asciiTheme="majorHAnsi" w:eastAsia="Calibri" w:hAnsiTheme="majorHAnsi" w:cstheme="majorBidi"/>
            <w:color w:val="2F5496" w:themeColor="accent1" w:themeShade="BF"/>
          </w:rPr>
          <w:t>………………………………….</w:t>
        </w:r>
      </w:ins>
      <w:ins w:id="113" w:author="Melissa McClure" w:date="2018-05-13T22:00:00Z">
        <w:r w:rsidR="007573A9">
          <w:rPr>
            <w:rFonts w:asciiTheme="majorHAnsi" w:eastAsia="Calibri" w:hAnsiTheme="majorHAnsi" w:cstheme="majorBidi"/>
            <w:color w:val="2F5496" w:themeColor="accent1" w:themeShade="BF"/>
          </w:rPr>
          <w:t>8</w:t>
        </w:r>
      </w:ins>
      <w:del w:id="114" w:author="Melissa McClure" w:date="2018-05-13T22:00:00Z">
        <w:r w:rsidRPr="53F85883" w:rsidDel="007573A9">
          <w:rPr>
            <w:rFonts w:asciiTheme="majorHAnsi" w:eastAsia="Calibri" w:hAnsiTheme="majorHAnsi" w:cstheme="majorBidi"/>
            <w:color w:val="2F5496" w:themeColor="accent1" w:themeShade="BF"/>
            <w:rPrChange w:id="115" w:author="Melissa McClure" w:date="2018-05-06T12:29:00Z">
              <w:rPr>
                <w:rFonts w:ascii="Calibri" w:eastAsia="Calibri" w:hAnsi="Calibri" w:cs="Calibri"/>
                <w:color w:val="F24F4F"/>
              </w:rPr>
            </w:rPrChange>
          </w:rPr>
          <w:delText>7</w:delText>
        </w:r>
      </w:del>
    </w:p>
    <w:p w14:paraId="052E74A4" w14:textId="33409B45" w:rsidR="0EF8317B" w:rsidRPr="0088688E" w:rsidRDefault="0EF8317B" w:rsidP="004929FC">
      <w:pPr>
        <w:rPr>
          <w:rFonts w:asciiTheme="majorHAnsi" w:hAnsiTheme="majorHAnsi" w:cstheme="majorBidi"/>
          <w:color w:val="2F5496" w:themeColor="accent1" w:themeShade="BF"/>
          <w:rPrChange w:id="116" w:author="Melissa McClure" w:date="2018-05-06T12:29:00Z">
            <w:rPr/>
          </w:rPrChange>
        </w:rPr>
      </w:pPr>
      <w:r w:rsidRPr="53F85883">
        <w:rPr>
          <w:rFonts w:asciiTheme="majorHAnsi" w:eastAsia="Calibri" w:hAnsiTheme="majorHAnsi" w:cstheme="majorBidi"/>
          <w:color w:val="2F5496" w:themeColor="accent1" w:themeShade="BF"/>
          <w:rPrChange w:id="117" w:author="Melissa McClure" w:date="2018-05-06T12:29:00Z">
            <w:rPr>
              <w:rFonts w:ascii="Calibri" w:eastAsia="Calibri" w:hAnsi="Calibri" w:cs="Calibri"/>
              <w:color w:val="F24F4F"/>
            </w:rPr>
          </w:rPrChange>
        </w:rPr>
        <w:t>7          Site Map Student…………………………………………………………………...</w:t>
      </w:r>
      <w:ins w:id="118" w:author="Melissa McClure" w:date="2018-05-04T16:19:00Z">
        <w:r w:rsidR="005839B2" w:rsidRPr="53F85883">
          <w:rPr>
            <w:rFonts w:asciiTheme="majorHAnsi" w:eastAsia="Calibri" w:hAnsiTheme="majorHAnsi" w:cstheme="majorBidi"/>
            <w:color w:val="2F5496" w:themeColor="accent1" w:themeShade="BF"/>
          </w:rPr>
          <w:t>.........................................</w:t>
        </w:r>
      </w:ins>
      <w:ins w:id="119" w:author="Melissa McClure" w:date="2018-05-13T22:02:00Z">
        <w:r w:rsidR="007573A9">
          <w:rPr>
            <w:rFonts w:asciiTheme="majorHAnsi" w:eastAsia="Calibri" w:hAnsiTheme="majorHAnsi" w:cstheme="majorBidi"/>
            <w:color w:val="2F5496" w:themeColor="accent1" w:themeShade="BF"/>
          </w:rPr>
          <w:t>10</w:t>
        </w:r>
      </w:ins>
      <w:del w:id="120" w:author="Melissa McClure" w:date="2018-05-13T22:02:00Z">
        <w:r w:rsidRPr="53F85883" w:rsidDel="007573A9">
          <w:rPr>
            <w:rFonts w:asciiTheme="majorHAnsi" w:eastAsia="Calibri" w:hAnsiTheme="majorHAnsi" w:cstheme="majorBidi"/>
            <w:color w:val="2F5496" w:themeColor="accent1" w:themeShade="BF"/>
            <w:rPrChange w:id="121" w:author="Melissa McClure" w:date="2018-05-06T12:29:00Z">
              <w:rPr>
                <w:rFonts w:ascii="Calibri" w:eastAsia="Calibri" w:hAnsi="Calibri" w:cs="Calibri"/>
                <w:color w:val="F24F4F"/>
              </w:rPr>
            </w:rPrChange>
          </w:rPr>
          <w:delText>9</w:delText>
        </w:r>
      </w:del>
    </w:p>
    <w:p w14:paraId="04B23F23" w14:textId="36FC2626" w:rsidR="0EF8317B" w:rsidRPr="0088688E" w:rsidRDefault="0EF8317B" w:rsidP="004929FC">
      <w:pPr>
        <w:rPr>
          <w:rFonts w:asciiTheme="majorHAnsi" w:hAnsiTheme="majorHAnsi" w:cstheme="majorBidi"/>
          <w:color w:val="2F5496" w:themeColor="accent1" w:themeShade="BF"/>
          <w:rPrChange w:id="122" w:author="Melissa McClure" w:date="2018-05-06T12:29:00Z">
            <w:rPr/>
          </w:rPrChange>
        </w:rPr>
      </w:pPr>
      <w:r w:rsidRPr="53F85883">
        <w:rPr>
          <w:rFonts w:asciiTheme="majorHAnsi" w:eastAsia="Calibri" w:hAnsiTheme="majorHAnsi" w:cstheme="majorBidi"/>
          <w:color w:val="2F5496" w:themeColor="accent1" w:themeShade="BF"/>
          <w:rPrChange w:id="123" w:author="Melissa McClure" w:date="2018-05-06T12:29:00Z">
            <w:rPr>
              <w:rFonts w:ascii="Calibri" w:eastAsia="Calibri" w:hAnsi="Calibri" w:cs="Calibri"/>
              <w:color w:val="F24F4F"/>
            </w:rPr>
          </w:rPrChange>
        </w:rPr>
        <w:t>8          Wireframes Student………………………………………………………………...</w:t>
      </w:r>
      <w:ins w:id="124" w:author="Melissa McClure" w:date="2018-05-04T16:20:00Z">
        <w:r w:rsidR="00664AAA" w:rsidRPr="53F85883">
          <w:rPr>
            <w:rFonts w:asciiTheme="majorHAnsi" w:eastAsia="Calibri" w:hAnsiTheme="majorHAnsi" w:cstheme="majorBidi"/>
            <w:color w:val="2F5496" w:themeColor="accent1" w:themeShade="BF"/>
          </w:rPr>
          <w:t>.......................................</w:t>
        </w:r>
      </w:ins>
      <w:ins w:id="125" w:author="Melissa McClure" w:date="2018-05-13T22:02:00Z">
        <w:r w:rsidR="007573A9">
          <w:rPr>
            <w:rFonts w:asciiTheme="majorHAnsi" w:eastAsia="Calibri" w:hAnsiTheme="majorHAnsi" w:cstheme="majorBidi"/>
            <w:color w:val="2F5496" w:themeColor="accent1" w:themeShade="BF"/>
          </w:rPr>
          <w:t>11</w:t>
        </w:r>
      </w:ins>
      <w:del w:id="126" w:author="Melissa McClure" w:date="2018-05-13T22:02:00Z">
        <w:r w:rsidRPr="53F85883" w:rsidDel="007573A9">
          <w:rPr>
            <w:rFonts w:asciiTheme="majorHAnsi" w:eastAsia="Calibri" w:hAnsiTheme="majorHAnsi" w:cstheme="majorBidi"/>
            <w:color w:val="2F5496" w:themeColor="accent1" w:themeShade="BF"/>
            <w:rPrChange w:id="127" w:author="Melissa McClure" w:date="2018-05-06T12:29:00Z">
              <w:rPr>
                <w:rFonts w:ascii="Calibri" w:eastAsia="Calibri" w:hAnsi="Calibri" w:cs="Calibri"/>
                <w:color w:val="F24F4F"/>
              </w:rPr>
            </w:rPrChange>
          </w:rPr>
          <w:delText>9</w:delText>
        </w:r>
      </w:del>
    </w:p>
    <w:p w14:paraId="3D4FA192" w14:textId="57458553" w:rsidR="0EF8317B" w:rsidRPr="0088688E" w:rsidRDefault="0EF8317B" w:rsidP="004929FC">
      <w:pPr>
        <w:rPr>
          <w:rFonts w:asciiTheme="majorHAnsi" w:hAnsiTheme="majorHAnsi" w:cstheme="majorBidi"/>
          <w:color w:val="2F5496" w:themeColor="accent1" w:themeShade="BF"/>
          <w:rPrChange w:id="128" w:author="Melissa McClure" w:date="2018-05-06T12:29:00Z">
            <w:rPr/>
          </w:rPrChange>
        </w:rPr>
      </w:pPr>
      <w:r w:rsidRPr="53F85883">
        <w:rPr>
          <w:rFonts w:asciiTheme="majorHAnsi" w:eastAsia="Calibri" w:hAnsiTheme="majorHAnsi" w:cstheme="majorBidi"/>
          <w:color w:val="2F5496" w:themeColor="accent1" w:themeShade="BF"/>
          <w:rPrChange w:id="129" w:author="Melissa McClure" w:date="2018-05-06T12:29:00Z">
            <w:rPr>
              <w:rFonts w:ascii="Calibri" w:eastAsia="Calibri" w:hAnsi="Calibri" w:cs="Calibri"/>
              <w:color w:val="F24F4F"/>
            </w:rPr>
          </w:rPrChange>
        </w:rPr>
        <w:t>9          Functional Requirement Student…………………………………………………...</w:t>
      </w:r>
      <w:ins w:id="130" w:author="Melissa McClure" w:date="2018-05-04T16:20:00Z">
        <w:r w:rsidR="00664AAA" w:rsidRPr="53F85883">
          <w:rPr>
            <w:rFonts w:asciiTheme="majorHAnsi" w:eastAsia="Calibri" w:hAnsiTheme="majorHAnsi" w:cstheme="majorBidi"/>
            <w:color w:val="2F5496" w:themeColor="accent1" w:themeShade="BF"/>
          </w:rPr>
          <w:t>................................</w:t>
        </w:r>
      </w:ins>
      <w:ins w:id="131" w:author="Melissa McClure" w:date="2018-05-13T23:25:00Z">
        <w:r w:rsidR="00B51128">
          <w:rPr>
            <w:rFonts w:asciiTheme="majorHAnsi" w:eastAsia="Calibri" w:hAnsiTheme="majorHAnsi" w:cstheme="majorBidi"/>
            <w:color w:val="2F5496" w:themeColor="accent1" w:themeShade="BF"/>
          </w:rPr>
          <w:t>21</w:t>
        </w:r>
      </w:ins>
      <w:del w:id="132" w:author="Melissa McClure" w:date="2018-05-13T22:03:00Z">
        <w:r w:rsidRPr="53F85883" w:rsidDel="002A6C50">
          <w:rPr>
            <w:rFonts w:asciiTheme="majorHAnsi" w:eastAsia="Calibri" w:hAnsiTheme="majorHAnsi" w:cstheme="majorBidi"/>
            <w:color w:val="2F5496" w:themeColor="accent1" w:themeShade="BF"/>
            <w:rPrChange w:id="133" w:author="Melissa McClure" w:date="2018-05-06T12:29:00Z">
              <w:rPr>
                <w:rFonts w:ascii="Calibri" w:eastAsia="Calibri" w:hAnsi="Calibri" w:cs="Calibri"/>
                <w:color w:val="F24F4F"/>
              </w:rPr>
            </w:rPrChange>
          </w:rPr>
          <w:delText>9</w:delText>
        </w:r>
      </w:del>
    </w:p>
    <w:p w14:paraId="4DF9AB81" w14:textId="59107839" w:rsidR="0EF8317B" w:rsidRPr="0088688E" w:rsidDel="00B3216C" w:rsidRDefault="0EF8317B">
      <w:pPr>
        <w:rPr>
          <w:del w:id="134" w:author="Melissa McClure" w:date="2018-05-04T13:56:00Z"/>
          <w:rFonts w:asciiTheme="majorHAnsi" w:hAnsiTheme="majorHAnsi" w:cstheme="majorHAnsi"/>
          <w:color w:val="2F5496" w:themeColor="accent1" w:themeShade="BF"/>
          <w:rPrChange w:id="135" w:author="Melissa McClure" w:date="2018-05-06T12:29:00Z">
            <w:rPr>
              <w:del w:id="136" w:author="Melissa McClure" w:date="2018-05-04T13:56:00Z"/>
            </w:rPr>
          </w:rPrChange>
        </w:rPr>
      </w:pPr>
      <w:del w:id="137" w:author="Melissa McClure" w:date="2018-05-04T13:56:00Z">
        <w:r w:rsidRPr="0088688E" w:rsidDel="00B3216C">
          <w:rPr>
            <w:rFonts w:asciiTheme="majorHAnsi" w:eastAsia="Calibri" w:hAnsiTheme="majorHAnsi" w:cstheme="majorHAnsi"/>
            <w:color w:val="2F5496" w:themeColor="accent1" w:themeShade="BF"/>
            <w:rPrChange w:id="138" w:author="Melissa McClure" w:date="2018-05-06T12:29:00Z">
              <w:rPr>
                <w:rFonts w:ascii="Calibri" w:eastAsia="Calibri" w:hAnsi="Calibri" w:cs="Calibri"/>
                <w:color w:val="F24F4F"/>
              </w:rPr>
            </w:rPrChange>
          </w:rPr>
          <w:delText xml:space="preserve">            9.1        Ease of Use……………………………………………………………….8</w:delText>
        </w:r>
      </w:del>
    </w:p>
    <w:p w14:paraId="41030261" w14:textId="414A6A3C" w:rsidR="0EF8317B" w:rsidRPr="0088688E" w:rsidDel="00B3216C" w:rsidRDefault="0EF8317B">
      <w:pPr>
        <w:rPr>
          <w:del w:id="139" w:author="Melissa McClure" w:date="2018-05-04T13:56:00Z"/>
          <w:rFonts w:asciiTheme="majorHAnsi" w:hAnsiTheme="majorHAnsi" w:cstheme="majorHAnsi"/>
          <w:color w:val="2F5496" w:themeColor="accent1" w:themeShade="BF"/>
          <w:rPrChange w:id="140" w:author="Melissa McClure" w:date="2018-05-06T12:29:00Z">
            <w:rPr>
              <w:del w:id="141" w:author="Melissa McClure" w:date="2018-05-04T13:56:00Z"/>
            </w:rPr>
          </w:rPrChange>
        </w:rPr>
      </w:pPr>
      <w:del w:id="142" w:author="Melissa McClure" w:date="2018-05-04T13:56:00Z">
        <w:r w:rsidRPr="0088688E" w:rsidDel="00B3216C">
          <w:rPr>
            <w:rFonts w:asciiTheme="majorHAnsi" w:eastAsia="Calibri" w:hAnsiTheme="majorHAnsi" w:cstheme="majorHAnsi"/>
            <w:color w:val="2F5496" w:themeColor="accent1" w:themeShade="BF"/>
            <w:rPrChange w:id="143" w:author="Melissa McClure" w:date="2018-05-06T12:29:00Z">
              <w:rPr>
                <w:rFonts w:ascii="Calibri" w:eastAsia="Calibri" w:hAnsi="Calibri" w:cs="Calibri"/>
                <w:color w:val="F24F4F"/>
              </w:rPr>
            </w:rPrChange>
          </w:rPr>
          <w:delText xml:space="preserve">            9.2        Non-Competitive Attendance Tracking…………………………………...10</w:delText>
        </w:r>
      </w:del>
    </w:p>
    <w:p w14:paraId="112E8FDC" w14:textId="000DE5E5" w:rsidR="0EF8317B" w:rsidRPr="0088688E" w:rsidRDefault="0EF8317B" w:rsidP="004929FC">
      <w:pPr>
        <w:rPr>
          <w:rFonts w:asciiTheme="majorHAnsi" w:hAnsiTheme="majorHAnsi" w:cstheme="majorBidi"/>
          <w:color w:val="2F5496" w:themeColor="accent1" w:themeShade="BF"/>
          <w:rPrChange w:id="144" w:author="Melissa McClure" w:date="2018-05-06T12:29:00Z">
            <w:rPr/>
          </w:rPrChange>
        </w:rPr>
      </w:pPr>
      <w:r w:rsidRPr="53F85883">
        <w:rPr>
          <w:rFonts w:asciiTheme="majorHAnsi" w:eastAsia="Calibri" w:hAnsiTheme="majorHAnsi" w:cstheme="majorBidi"/>
          <w:color w:val="2F5496" w:themeColor="accent1" w:themeShade="BF"/>
          <w:rPrChange w:id="145" w:author="Melissa McClure" w:date="2018-05-06T12:29:00Z">
            <w:rPr>
              <w:rFonts w:ascii="Calibri" w:eastAsia="Calibri" w:hAnsi="Calibri" w:cs="Calibri"/>
              <w:color w:val="F24F4F"/>
            </w:rPr>
          </w:rPrChange>
        </w:rPr>
        <w:t>10         Site Map Administrator……………………………………………………………</w:t>
      </w:r>
      <w:ins w:id="146" w:author="Melissa McClure" w:date="2018-05-04T16:20:00Z">
        <w:r w:rsidR="00664AAA" w:rsidRPr="53F85883">
          <w:rPr>
            <w:rFonts w:asciiTheme="majorHAnsi" w:eastAsia="Calibri" w:hAnsiTheme="majorHAnsi" w:cstheme="majorBidi"/>
            <w:color w:val="2F5496" w:themeColor="accent1" w:themeShade="BF"/>
          </w:rPr>
          <w:t>………………………………….</w:t>
        </w:r>
      </w:ins>
      <w:ins w:id="147" w:author="Melissa McClure" w:date="2018-05-13T22:01:00Z">
        <w:r w:rsidR="007573A9">
          <w:rPr>
            <w:rFonts w:asciiTheme="majorHAnsi" w:eastAsia="Calibri" w:hAnsiTheme="majorHAnsi" w:cstheme="majorBidi"/>
            <w:color w:val="2F5496" w:themeColor="accent1" w:themeShade="BF"/>
          </w:rPr>
          <w:t>.</w:t>
        </w:r>
      </w:ins>
      <w:ins w:id="148" w:author="Melissa McClure" w:date="2018-05-13T23:25:00Z">
        <w:r w:rsidR="00B51128">
          <w:rPr>
            <w:rFonts w:asciiTheme="majorHAnsi" w:eastAsia="Calibri" w:hAnsiTheme="majorHAnsi" w:cstheme="majorBidi"/>
            <w:color w:val="2F5496" w:themeColor="accent1" w:themeShade="BF"/>
          </w:rPr>
          <w:t>21</w:t>
        </w:r>
      </w:ins>
      <w:del w:id="149" w:author="Melissa McClure" w:date="2018-05-13T23:25:00Z">
        <w:r w:rsidRPr="53F85883" w:rsidDel="00B51128">
          <w:rPr>
            <w:rFonts w:asciiTheme="majorHAnsi" w:eastAsia="Calibri" w:hAnsiTheme="majorHAnsi" w:cstheme="majorBidi"/>
            <w:color w:val="2F5496" w:themeColor="accent1" w:themeShade="BF"/>
            <w:rPrChange w:id="150" w:author="Melissa McClure" w:date="2018-05-06T12:29:00Z">
              <w:rPr>
                <w:rFonts w:ascii="Calibri" w:eastAsia="Calibri" w:hAnsi="Calibri" w:cs="Calibri"/>
                <w:color w:val="F24F4F"/>
              </w:rPr>
            </w:rPrChange>
          </w:rPr>
          <w:delText>1</w:delText>
        </w:r>
      </w:del>
      <w:del w:id="151" w:author="Melissa McClure" w:date="2018-05-13T22:03:00Z">
        <w:r w:rsidRPr="53F85883" w:rsidDel="002A6C50">
          <w:rPr>
            <w:rFonts w:asciiTheme="majorHAnsi" w:eastAsia="Calibri" w:hAnsiTheme="majorHAnsi" w:cstheme="majorBidi"/>
            <w:color w:val="2F5496" w:themeColor="accent1" w:themeShade="BF"/>
            <w:rPrChange w:id="152" w:author="Melissa McClure" w:date="2018-05-06T12:29:00Z">
              <w:rPr>
                <w:rFonts w:ascii="Calibri" w:eastAsia="Calibri" w:hAnsi="Calibri" w:cs="Calibri"/>
                <w:color w:val="F24F4F"/>
              </w:rPr>
            </w:rPrChange>
          </w:rPr>
          <w:delText>0</w:delText>
        </w:r>
      </w:del>
    </w:p>
    <w:p w14:paraId="31337153" w14:textId="2A41F8B9" w:rsidR="0EF8317B" w:rsidRPr="0088688E" w:rsidRDefault="0EF8317B" w:rsidP="004929FC">
      <w:pPr>
        <w:rPr>
          <w:rFonts w:asciiTheme="majorHAnsi" w:hAnsiTheme="majorHAnsi" w:cstheme="majorBidi"/>
          <w:color w:val="2F5496" w:themeColor="accent1" w:themeShade="BF"/>
          <w:rPrChange w:id="153" w:author="Melissa McClure" w:date="2018-05-06T12:29:00Z">
            <w:rPr/>
          </w:rPrChange>
        </w:rPr>
      </w:pPr>
      <w:r w:rsidRPr="53F85883">
        <w:rPr>
          <w:rFonts w:asciiTheme="majorHAnsi" w:eastAsia="Calibri" w:hAnsiTheme="majorHAnsi" w:cstheme="majorBidi"/>
          <w:color w:val="2F5496" w:themeColor="accent1" w:themeShade="BF"/>
          <w:rPrChange w:id="154" w:author="Melissa McClure" w:date="2018-05-06T12:29:00Z">
            <w:rPr>
              <w:rFonts w:ascii="Calibri" w:eastAsia="Calibri" w:hAnsi="Calibri" w:cs="Calibri"/>
              <w:color w:val="F24F4F"/>
            </w:rPr>
          </w:rPrChange>
        </w:rPr>
        <w:t>11         Wireframes Administrator…………………………………………………………</w:t>
      </w:r>
      <w:ins w:id="155" w:author="Melissa McClure" w:date="2018-05-04T16:20:00Z">
        <w:r w:rsidR="00664AAA" w:rsidRPr="53F85883">
          <w:rPr>
            <w:rFonts w:asciiTheme="majorHAnsi" w:eastAsia="Calibri" w:hAnsiTheme="majorHAnsi" w:cstheme="majorBidi"/>
            <w:color w:val="2F5496" w:themeColor="accent1" w:themeShade="BF"/>
          </w:rPr>
          <w:t>……………………………</w:t>
        </w:r>
      </w:ins>
      <w:ins w:id="156" w:author="Melissa McClure" w:date="2018-05-13T22:01:00Z">
        <w:r w:rsidR="007573A9">
          <w:rPr>
            <w:rFonts w:asciiTheme="majorHAnsi" w:eastAsia="Calibri" w:hAnsiTheme="majorHAnsi" w:cstheme="majorBidi"/>
            <w:color w:val="2F5496" w:themeColor="accent1" w:themeShade="BF"/>
          </w:rPr>
          <w:t>.</w:t>
        </w:r>
      </w:ins>
      <w:ins w:id="157" w:author="Melissa McClure" w:date="2018-05-04T16:20:00Z">
        <w:r w:rsidR="00664AAA" w:rsidRPr="53F85883">
          <w:rPr>
            <w:rFonts w:asciiTheme="majorHAnsi" w:eastAsia="Calibri" w:hAnsiTheme="majorHAnsi" w:cstheme="majorBidi"/>
            <w:color w:val="2F5496" w:themeColor="accent1" w:themeShade="BF"/>
          </w:rPr>
          <w:t>…..</w:t>
        </w:r>
      </w:ins>
      <w:ins w:id="158" w:author="Melissa McClure" w:date="2018-05-13T23:26:00Z">
        <w:r w:rsidR="00B51128">
          <w:rPr>
            <w:rFonts w:asciiTheme="majorHAnsi" w:eastAsia="Calibri" w:hAnsiTheme="majorHAnsi" w:cstheme="majorBidi"/>
            <w:color w:val="2F5496" w:themeColor="accent1" w:themeShade="BF"/>
          </w:rPr>
          <w:t>24</w:t>
        </w:r>
      </w:ins>
      <w:del w:id="159" w:author="Melissa McClure" w:date="2018-05-13T22:03:00Z">
        <w:r w:rsidRPr="53F85883" w:rsidDel="002A6C50">
          <w:rPr>
            <w:rFonts w:asciiTheme="majorHAnsi" w:eastAsia="Calibri" w:hAnsiTheme="majorHAnsi" w:cstheme="majorBidi"/>
            <w:color w:val="2F5496" w:themeColor="accent1" w:themeShade="BF"/>
            <w:rPrChange w:id="160" w:author="Melissa McClure" w:date="2018-05-06T12:29:00Z">
              <w:rPr>
                <w:rFonts w:ascii="Calibri" w:eastAsia="Calibri" w:hAnsi="Calibri" w:cs="Calibri"/>
                <w:color w:val="F24F4F"/>
              </w:rPr>
            </w:rPrChange>
          </w:rPr>
          <w:delText>1</w:delText>
        </w:r>
      </w:del>
      <w:del w:id="161" w:author="Melissa McClure" w:date="2018-05-13T23:10:00Z">
        <w:r w:rsidRPr="53F85883" w:rsidDel="00C045F9">
          <w:rPr>
            <w:rFonts w:asciiTheme="majorHAnsi" w:eastAsia="Calibri" w:hAnsiTheme="majorHAnsi" w:cstheme="majorBidi"/>
            <w:color w:val="2F5496" w:themeColor="accent1" w:themeShade="BF"/>
            <w:rPrChange w:id="162" w:author="Melissa McClure" w:date="2018-05-06T12:29:00Z">
              <w:rPr>
                <w:rFonts w:ascii="Calibri" w:eastAsia="Calibri" w:hAnsi="Calibri" w:cs="Calibri"/>
                <w:color w:val="F24F4F"/>
              </w:rPr>
            </w:rPrChange>
          </w:rPr>
          <w:delText>0</w:delText>
        </w:r>
      </w:del>
    </w:p>
    <w:p w14:paraId="5556E9CF" w14:textId="492D5D6C" w:rsidR="0EF8317B" w:rsidRPr="0088688E" w:rsidRDefault="0EF8317B" w:rsidP="004929FC">
      <w:pPr>
        <w:rPr>
          <w:rFonts w:asciiTheme="majorHAnsi" w:hAnsiTheme="majorHAnsi" w:cstheme="majorBidi"/>
          <w:color w:val="2F5496" w:themeColor="accent1" w:themeShade="BF"/>
          <w:rPrChange w:id="163" w:author="Melissa McClure" w:date="2018-05-06T12:29:00Z">
            <w:rPr/>
          </w:rPrChange>
        </w:rPr>
      </w:pPr>
      <w:r w:rsidRPr="53F85883">
        <w:rPr>
          <w:rFonts w:asciiTheme="majorHAnsi" w:eastAsia="Calibri" w:hAnsiTheme="majorHAnsi" w:cstheme="majorBidi"/>
          <w:color w:val="2F5496" w:themeColor="accent1" w:themeShade="BF"/>
          <w:rPrChange w:id="164" w:author="Melissa McClure" w:date="2018-05-06T12:29:00Z">
            <w:rPr>
              <w:rFonts w:ascii="Calibri" w:eastAsia="Calibri" w:hAnsi="Calibri" w:cs="Calibri"/>
              <w:color w:val="F24F4F"/>
            </w:rPr>
          </w:rPrChange>
        </w:rPr>
        <w:t>12         Function Requirements Administrator……………………………………………</w:t>
      </w:r>
      <w:del w:id="165" w:author="Melissa McClure" w:date="2018-05-04T16:20:00Z">
        <w:r w:rsidRPr="0088688E" w:rsidDel="00664AAA">
          <w:rPr>
            <w:rFonts w:asciiTheme="majorHAnsi" w:eastAsia="Calibri" w:hAnsiTheme="majorHAnsi" w:cstheme="majorHAnsi"/>
            <w:color w:val="2F5496" w:themeColor="accent1" w:themeShade="BF"/>
            <w:rPrChange w:id="166" w:author="Melissa McClure" w:date="2018-05-06T12:29:00Z">
              <w:rPr>
                <w:rFonts w:ascii="Calibri" w:eastAsia="Calibri" w:hAnsi="Calibri" w:cs="Calibri"/>
                <w:color w:val="F24F4F"/>
              </w:rPr>
            </w:rPrChange>
          </w:rPr>
          <w:delText>..</w:delText>
        </w:r>
      </w:del>
      <w:ins w:id="167" w:author="Melissa McClure" w:date="2018-05-04T16:20:00Z">
        <w:r w:rsidR="00664AAA" w:rsidRPr="53F85883">
          <w:rPr>
            <w:rFonts w:asciiTheme="majorHAnsi" w:eastAsia="Calibri" w:hAnsiTheme="majorHAnsi" w:cstheme="majorBidi"/>
            <w:color w:val="2F5496" w:themeColor="accent1" w:themeShade="BF"/>
          </w:rPr>
          <w:t>…………………</w:t>
        </w:r>
        <w:r w:rsidR="00A35459" w:rsidRPr="53F85883">
          <w:rPr>
            <w:rFonts w:asciiTheme="majorHAnsi" w:eastAsia="Calibri" w:hAnsiTheme="majorHAnsi" w:cstheme="majorBidi"/>
            <w:color w:val="2F5496" w:themeColor="accent1" w:themeShade="BF"/>
          </w:rPr>
          <w:t>…</w:t>
        </w:r>
      </w:ins>
      <w:ins w:id="168" w:author="Melissa McClure" w:date="2018-05-13T22:01:00Z">
        <w:r w:rsidR="007573A9">
          <w:rPr>
            <w:rFonts w:asciiTheme="majorHAnsi" w:eastAsia="Calibri" w:hAnsiTheme="majorHAnsi" w:cstheme="majorBidi"/>
            <w:color w:val="2F5496" w:themeColor="accent1" w:themeShade="BF"/>
          </w:rPr>
          <w:t>.</w:t>
        </w:r>
      </w:ins>
      <w:ins w:id="169" w:author="Melissa McClure" w:date="2018-05-04T16:20:00Z">
        <w:r w:rsidR="00A35459" w:rsidRPr="53F85883">
          <w:rPr>
            <w:rFonts w:asciiTheme="majorHAnsi" w:eastAsia="Calibri" w:hAnsiTheme="majorHAnsi" w:cstheme="majorBidi"/>
            <w:color w:val="2F5496" w:themeColor="accent1" w:themeShade="BF"/>
          </w:rPr>
          <w:t>……</w:t>
        </w:r>
      </w:ins>
      <w:ins w:id="170" w:author="Melissa McClure" w:date="2018-05-13T22:01:00Z">
        <w:r w:rsidR="007573A9">
          <w:rPr>
            <w:rFonts w:asciiTheme="majorHAnsi" w:eastAsia="Calibri" w:hAnsiTheme="majorHAnsi" w:cstheme="majorBidi"/>
            <w:color w:val="2F5496" w:themeColor="accent1" w:themeShade="BF"/>
          </w:rPr>
          <w:t>…</w:t>
        </w:r>
      </w:ins>
      <w:ins w:id="171" w:author="Melissa McClure" w:date="2018-05-13T23:26:00Z">
        <w:r w:rsidR="00B51128">
          <w:rPr>
            <w:rFonts w:asciiTheme="majorHAnsi" w:eastAsia="Calibri" w:hAnsiTheme="majorHAnsi" w:cstheme="majorBidi"/>
            <w:color w:val="2F5496" w:themeColor="accent1" w:themeShade="BF"/>
          </w:rPr>
          <w:t>33</w:t>
        </w:r>
      </w:ins>
      <w:del w:id="172" w:author="Melissa McClure" w:date="2018-05-13T22:04:00Z">
        <w:r w:rsidRPr="53F85883" w:rsidDel="002A6C50">
          <w:rPr>
            <w:rFonts w:asciiTheme="majorHAnsi" w:eastAsia="Calibri" w:hAnsiTheme="majorHAnsi" w:cstheme="majorBidi"/>
            <w:color w:val="2F5496" w:themeColor="accent1" w:themeShade="BF"/>
            <w:rPrChange w:id="173" w:author="Melissa McClure" w:date="2018-05-06T12:29:00Z">
              <w:rPr>
                <w:rFonts w:ascii="Calibri" w:eastAsia="Calibri" w:hAnsi="Calibri" w:cs="Calibri"/>
                <w:color w:val="F24F4F"/>
              </w:rPr>
            </w:rPrChange>
          </w:rPr>
          <w:delText>10</w:delText>
        </w:r>
      </w:del>
    </w:p>
    <w:p w14:paraId="6E1E6581" w14:textId="4EB10079" w:rsidR="0EF8317B" w:rsidRPr="0088688E" w:rsidRDefault="0EF8317B" w:rsidP="004929FC">
      <w:pPr>
        <w:rPr>
          <w:rFonts w:asciiTheme="majorHAnsi" w:hAnsiTheme="majorHAnsi" w:cstheme="majorBidi"/>
          <w:color w:val="2F5496" w:themeColor="accent1" w:themeShade="BF"/>
          <w:rPrChange w:id="174" w:author="Melissa McClure" w:date="2018-05-06T12:29:00Z">
            <w:rPr/>
          </w:rPrChange>
        </w:rPr>
      </w:pPr>
      <w:r w:rsidRPr="53F85883">
        <w:rPr>
          <w:rFonts w:asciiTheme="majorHAnsi" w:eastAsia="Calibri" w:hAnsiTheme="majorHAnsi" w:cstheme="majorBidi"/>
          <w:color w:val="2F5496" w:themeColor="accent1" w:themeShade="BF"/>
          <w:rPrChange w:id="175" w:author="Melissa McClure" w:date="2018-05-06T12:29:00Z">
            <w:rPr>
              <w:rFonts w:ascii="Calibri" w:eastAsia="Calibri" w:hAnsi="Calibri" w:cs="Calibri"/>
              <w:color w:val="F24F4F"/>
            </w:rPr>
          </w:rPrChange>
        </w:rPr>
        <w:lastRenderedPageBreak/>
        <w:t>13         Non-Functional Requirements……………………………………………………</w:t>
      </w:r>
      <w:del w:id="176" w:author="Melissa McClure" w:date="2018-05-04T16:20:00Z">
        <w:r w:rsidRPr="0088688E" w:rsidDel="00A35459">
          <w:rPr>
            <w:rFonts w:asciiTheme="majorHAnsi" w:eastAsia="Calibri" w:hAnsiTheme="majorHAnsi" w:cstheme="majorHAnsi"/>
            <w:color w:val="2F5496" w:themeColor="accent1" w:themeShade="BF"/>
            <w:rPrChange w:id="177" w:author="Melissa McClure" w:date="2018-05-06T12:29:00Z">
              <w:rPr>
                <w:rFonts w:ascii="Calibri" w:eastAsia="Calibri" w:hAnsi="Calibri" w:cs="Calibri"/>
                <w:color w:val="F24F4F"/>
              </w:rPr>
            </w:rPrChange>
          </w:rPr>
          <w:delText>..</w:delText>
        </w:r>
      </w:del>
      <w:ins w:id="178" w:author="Melissa McClure" w:date="2018-05-04T16:20:00Z">
        <w:r w:rsidR="00A35459" w:rsidRPr="53F85883">
          <w:rPr>
            <w:rFonts w:asciiTheme="majorHAnsi" w:eastAsia="Calibri" w:hAnsiTheme="majorHAnsi" w:cstheme="majorBidi"/>
            <w:color w:val="2F5496" w:themeColor="accent1" w:themeShade="BF"/>
          </w:rPr>
          <w:t>………………………………</w:t>
        </w:r>
      </w:ins>
      <w:ins w:id="179" w:author="Melissa McClure" w:date="2018-05-13T22:04:00Z">
        <w:r w:rsidR="002A6C50">
          <w:rPr>
            <w:rFonts w:asciiTheme="majorHAnsi" w:eastAsia="Calibri" w:hAnsiTheme="majorHAnsi" w:cstheme="majorBidi"/>
            <w:color w:val="2F5496" w:themeColor="accent1" w:themeShade="BF"/>
          </w:rPr>
          <w:t>…</w:t>
        </w:r>
      </w:ins>
      <w:ins w:id="180" w:author="Melissa McClure" w:date="2018-05-13T23:26:00Z">
        <w:r w:rsidR="00B51128">
          <w:rPr>
            <w:rFonts w:asciiTheme="majorHAnsi" w:eastAsia="Calibri" w:hAnsiTheme="majorHAnsi" w:cstheme="majorBidi"/>
            <w:color w:val="2F5496" w:themeColor="accent1" w:themeShade="BF"/>
          </w:rPr>
          <w:t>33</w:t>
        </w:r>
      </w:ins>
      <w:del w:id="181" w:author="Melissa McClure" w:date="2018-05-13T22:04:00Z">
        <w:r w:rsidRPr="53F85883" w:rsidDel="002A6C50">
          <w:rPr>
            <w:rFonts w:asciiTheme="majorHAnsi" w:eastAsia="Calibri" w:hAnsiTheme="majorHAnsi" w:cstheme="majorBidi"/>
            <w:color w:val="2F5496" w:themeColor="accent1" w:themeShade="BF"/>
            <w:rPrChange w:id="182" w:author="Melissa McClure" w:date="2018-05-06T12:29:00Z">
              <w:rPr>
                <w:rFonts w:ascii="Calibri" w:eastAsia="Calibri" w:hAnsi="Calibri" w:cs="Calibri"/>
                <w:color w:val="F24F4F"/>
              </w:rPr>
            </w:rPrChange>
          </w:rPr>
          <w:delText>12</w:delText>
        </w:r>
      </w:del>
    </w:p>
    <w:p w14:paraId="6993E133" w14:textId="158B6DDC" w:rsidR="0EF8317B" w:rsidRPr="0088688E" w:rsidRDefault="0EF8317B" w:rsidP="004929FC">
      <w:pPr>
        <w:rPr>
          <w:rFonts w:asciiTheme="majorHAnsi" w:hAnsiTheme="majorHAnsi" w:cstheme="majorBidi"/>
          <w:color w:val="2F5496" w:themeColor="accent1" w:themeShade="BF"/>
          <w:rPrChange w:id="183" w:author="Melissa McClure" w:date="2018-05-06T12:29:00Z">
            <w:rPr/>
          </w:rPrChange>
        </w:rPr>
      </w:pPr>
      <w:r w:rsidRPr="53F85883">
        <w:rPr>
          <w:rFonts w:asciiTheme="majorHAnsi" w:eastAsia="Calibri" w:hAnsiTheme="majorHAnsi" w:cstheme="majorBidi"/>
          <w:color w:val="2F5496" w:themeColor="accent1" w:themeShade="BF"/>
          <w:rPrChange w:id="184" w:author="Melissa McClure" w:date="2018-05-06T12:29:00Z">
            <w:rPr>
              <w:rFonts w:ascii="Calibri" w:eastAsia="Calibri" w:hAnsi="Calibri" w:cs="Calibri"/>
              <w:color w:val="F24F4F"/>
            </w:rPr>
          </w:rPrChange>
        </w:rPr>
        <w:t>14         Technologies Utilized………………………………………………………………</w:t>
      </w:r>
      <w:ins w:id="185" w:author="Melissa McClure" w:date="2018-05-04T16:21:00Z">
        <w:r w:rsidR="00A35459" w:rsidRPr="53F85883">
          <w:rPr>
            <w:rFonts w:asciiTheme="majorHAnsi" w:eastAsia="Calibri" w:hAnsiTheme="majorHAnsi" w:cstheme="majorBidi"/>
            <w:color w:val="2F5496" w:themeColor="accent1" w:themeShade="BF"/>
          </w:rPr>
          <w:t>……………………………………</w:t>
        </w:r>
      </w:ins>
      <w:ins w:id="186" w:author="Melissa McClure" w:date="2018-05-13T22:05:00Z">
        <w:r w:rsidR="002A6C50">
          <w:rPr>
            <w:rFonts w:asciiTheme="majorHAnsi" w:eastAsia="Calibri" w:hAnsiTheme="majorHAnsi" w:cstheme="majorBidi"/>
            <w:color w:val="2F5496" w:themeColor="accent1" w:themeShade="BF"/>
          </w:rPr>
          <w:t>3</w:t>
        </w:r>
      </w:ins>
      <w:ins w:id="187" w:author="Melissa McClure" w:date="2018-05-13T23:24:00Z">
        <w:r w:rsidR="00B51128">
          <w:rPr>
            <w:rFonts w:asciiTheme="majorHAnsi" w:eastAsia="Calibri" w:hAnsiTheme="majorHAnsi" w:cstheme="majorBidi"/>
            <w:color w:val="2F5496" w:themeColor="accent1" w:themeShade="BF"/>
          </w:rPr>
          <w:t>6</w:t>
        </w:r>
      </w:ins>
      <w:del w:id="188" w:author="Melissa McClure" w:date="2018-05-13T22:05:00Z">
        <w:r w:rsidRPr="53F85883" w:rsidDel="002A6C50">
          <w:rPr>
            <w:rFonts w:asciiTheme="majorHAnsi" w:eastAsia="Calibri" w:hAnsiTheme="majorHAnsi" w:cstheme="majorBidi"/>
            <w:color w:val="2F5496" w:themeColor="accent1" w:themeShade="BF"/>
            <w:rPrChange w:id="189" w:author="Melissa McClure" w:date="2018-05-06T12:29:00Z">
              <w:rPr>
                <w:rFonts w:ascii="Calibri" w:eastAsia="Calibri" w:hAnsi="Calibri" w:cs="Calibri"/>
                <w:color w:val="F24F4F"/>
              </w:rPr>
            </w:rPrChange>
          </w:rPr>
          <w:delText>12</w:delText>
        </w:r>
      </w:del>
    </w:p>
    <w:p w14:paraId="69B5676E" w14:textId="4A737619" w:rsidR="0EF8317B" w:rsidRPr="0088688E" w:rsidRDefault="0EF8317B" w:rsidP="004929FC">
      <w:pPr>
        <w:rPr>
          <w:rFonts w:asciiTheme="majorHAnsi" w:hAnsiTheme="majorHAnsi" w:cstheme="majorBidi"/>
          <w:color w:val="2F5496" w:themeColor="accent1" w:themeShade="BF"/>
          <w:rPrChange w:id="190" w:author="Melissa McClure" w:date="2018-05-06T12:29:00Z">
            <w:rPr/>
          </w:rPrChange>
        </w:rPr>
      </w:pPr>
      <w:r w:rsidRPr="53F85883">
        <w:rPr>
          <w:rFonts w:asciiTheme="majorHAnsi" w:eastAsia="Calibri" w:hAnsiTheme="majorHAnsi" w:cstheme="majorBidi"/>
          <w:color w:val="2F5496" w:themeColor="accent1" w:themeShade="BF"/>
          <w:rPrChange w:id="191" w:author="Melissa McClure" w:date="2018-05-06T12:29:00Z">
            <w:rPr>
              <w:rFonts w:ascii="Calibri" w:eastAsia="Calibri" w:hAnsi="Calibri" w:cs="Calibri"/>
              <w:color w:val="F24F4F"/>
            </w:rPr>
          </w:rPrChange>
        </w:rPr>
        <w:t>15         System Architecture………………………………………………………………...</w:t>
      </w:r>
      <w:ins w:id="192" w:author="Melissa McClure" w:date="2018-05-04T16:21:00Z">
        <w:r w:rsidR="00A35459" w:rsidRPr="53F85883">
          <w:rPr>
            <w:rFonts w:asciiTheme="majorHAnsi" w:eastAsia="Calibri" w:hAnsiTheme="majorHAnsi" w:cstheme="majorBidi"/>
            <w:color w:val="2F5496" w:themeColor="accent1" w:themeShade="BF"/>
          </w:rPr>
          <w:t>...........................</w:t>
        </w:r>
        <w:r w:rsidR="00762D3E" w:rsidRPr="53F85883">
          <w:rPr>
            <w:rFonts w:asciiTheme="majorHAnsi" w:eastAsia="Calibri" w:hAnsiTheme="majorHAnsi" w:cstheme="majorBidi"/>
            <w:color w:val="2F5496" w:themeColor="accent1" w:themeShade="BF"/>
          </w:rPr>
          <w:t>...........</w:t>
        </w:r>
      </w:ins>
      <w:ins w:id="193" w:author="Melissa McClure" w:date="2018-05-13T22:05:00Z">
        <w:r w:rsidR="002A6C50">
          <w:rPr>
            <w:rFonts w:asciiTheme="majorHAnsi" w:eastAsia="Calibri" w:hAnsiTheme="majorHAnsi" w:cstheme="majorBidi"/>
            <w:color w:val="2F5496" w:themeColor="accent1" w:themeShade="BF"/>
          </w:rPr>
          <w:t>3</w:t>
        </w:r>
      </w:ins>
      <w:ins w:id="194" w:author="Melissa McClure" w:date="2018-05-13T23:24:00Z">
        <w:r w:rsidR="00B51128">
          <w:rPr>
            <w:rFonts w:asciiTheme="majorHAnsi" w:eastAsia="Calibri" w:hAnsiTheme="majorHAnsi" w:cstheme="majorBidi"/>
            <w:color w:val="2F5496" w:themeColor="accent1" w:themeShade="BF"/>
          </w:rPr>
          <w:t>6</w:t>
        </w:r>
      </w:ins>
      <w:del w:id="195" w:author="Melissa McClure" w:date="2018-05-13T22:05:00Z">
        <w:r w:rsidRPr="53F85883" w:rsidDel="002A6C50">
          <w:rPr>
            <w:rFonts w:asciiTheme="majorHAnsi" w:eastAsia="Calibri" w:hAnsiTheme="majorHAnsi" w:cstheme="majorBidi"/>
            <w:color w:val="2F5496" w:themeColor="accent1" w:themeShade="BF"/>
            <w:rPrChange w:id="196" w:author="Melissa McClure" w:date="2018-05-06T12:29:00Z">
              <w:rPr>
                <w:rFonts w:ascii="Calibri" w:eastAsia="Calibri" w:hAnsi="Calibri" w:cs="Calibri"/>
                <w:color w:val="F24F4F"/>
              </w:rPr>
            </w:rPrChange>
          </w:rPr>
          <w:delText>12</w:delText>
        </w:r>
      </w:del>
    </w:p>
    <w:p w14:paraId="27416BCD" w14:textId="6B34A141" w:rsidR="0EF8317B" w:rsidRPr="0088688E" w:rsidRDefault="0EF8317B" w:rsidP="004929FC">
      <w:pPr>
        <w:rPr>
          <w:rFonts w:asciiTheme="majorHAnsi" w:hAnsiTheme="majorHAnsi" w:cstheme="majorBidi"/>
          <w:color w:val="2F5496" w:themeColor="accent1" w:themeShade="BF"/>
          <w:rPrChange w:id="197" w:author="Melissa McClure" w:date="2018-05-06T12:29:00Z">
            <w:rPr/>
          </w:rPrChange>
        </w:rPr>
      </w:pPr>
      <w:r w:rsidRPr="53F85883">
        <w:rPr>
          <w:rFonts w:asciiTheme="majorHAnsi" w:eastAsia="Calibri" w:hAnsiTheme="majorHAnsi" w:cstheme="majorBidi"/>
          <w:color w:val="2F5496" w:themeColor="accent1" w:themeShade="BF"/>
          <w:rPrChange w:id="198" w:author="Melissa McClure" w:date="2018-05-06T12:29:00Z">
            <w:rPr>
              <w:rFonts w:ascii="Calibri" w:eastAsia="Calibri" w:hAnsi="Calibri" w:cs="Calibri"/>
              <w:color w:val="F24F4F"/>
            </w:rPr>
          </w:rPrChange>
        </w:rPr>
        <w:t>16         Physical Architecture………………………………………………………………</w:t>
      </w:r>
      <w:del w:id="199" w:author="Melissa McClure" w:date="2018-05-04T16:21:00Z">
        <w:r w:rsidRPr="0088688E" w:rsidDel="00762D3E">
          <w:rPr>
            <w:rFonts w:asciiTheme="majorHAnsi" w:eastAsia="Calibri" w:hAnsiTheme="majorHAnsi" w:cstheme="majorHAnsi"/>
            <w:color w:val="2F5496" w:themeColor="accent1" w:themeShade="BF"/>
            <w:rPrChange w:id="200" w:author="Melissa McClure" w:date="2018-05-06T12:29:00Z">
              <w:rPr>
                <w:rFonts w:ascii="Calibri" w:eastAsia="Calibri" w:hAnsi="Calibri" w:cs="Calibri"/>
                <w:color w:val="F24F4F"/>
              </w:rPr>
            </w:rPrChange>
          </w:rPr>
          <w:delText>..</w:delText>
        </w:r>
      </w:del>
      <w:ins w:id="201" w:author="Melissa McClure" w:date="2018-05-04T16:21:00Z">
        <w:r w:rsidR="00762D3E" w:rsidRPr="53F85883">
          <w:rPr>
            <w:rFonts w:asciiTheme="majorHAnsi" w:eastAsia="Calibri" w:hAnsiTheme="majorHAnsi" w:cstheme="majorBidi"/>
            <w:color w:val="2F5496" w:themeColor="accent1" w:themeShade="BF"/>
          </w:rPr>
          <w:t>…………………………………….</w:t>
        </w:r>
      </w:ins>
      <w:ins w:id="202" w:author="Melissa McClure" w:date="2018-05-13T22:05:00Z">
        <w:r w:rsidR="002A6C50">
          <w:rPr>
            <w:rFonts w:asciiTheme="majorHAnsi" w:eastAsia="Calibri" w:hAnsiTheme="majorHAnsi" w:cstheme="majorBidi"/>
            <w:color w:val="2F5496" w:themeColor="accent1" w:themeShade="BF"/>
          </w:rPr>
          <w:t>3</w:t>
        </w:r>
      </w:ins>
      <w:ins w:id="203" w:author="Melissa McClure" w:date="2018-05-13T23:24:00Z">
        <w:r w:rsidR="00B51128">
          <w:rPr>
            <w:rFonts w:asciiTheme="majorHAnsi" w:eastAsia="Calibri" w:hAnsiTheme="majorHAnsi" w:cstheme="majorBidi"/>
            <w:color w:val="2F5496" w:themeColor="accent1" w:themeShade="BF"/>
          </w:rPr>
          <w:t>6</w:t>
        </w:r>
      </w:ins>
      <w:del w:id="204" w:author="Melissa McClure" w:date="2018-05-13T22:05:00Z">
        <w:r w:rsidRPr="53F85883" w:rsidDel="002A6C50">
          <w:rPr>
            <w:rFonts w:asciiTheme="majorHAnsi" w:eastAsia="Calibri" w:hAnsiTheme="majorHAnsi" w:cstheme="majorBidi"/>
            <w:color w:val="2F5496" w:themeColor="accent1" w:themeShade="BF"/>
            <w:rPrChange w:id="205" w:author="Melissa McClure" w:date="2018-05-06T12:29:00Z">
              <w:rPr>
                <w:rFonts w:ascii="Calibri" w:eastAsia="Calibri" w:hAnsi="Calibri" w:cs="Calibri"/>
                <w:color w:val="F24F4F"/>
              </w:rPr>
            </w:rPrChange>
          </w:rPr>
          <w:delText>12</w:delText>
        </w:r>
      </w:del>
    </w:p>
    <w:p w14:paraId="1391D8FA" w14:textId="4595ECFD" w:rsidR="0EF8317B" w:rsidRPr="0088688E" w:rsidRDefault="0EF8317B" w:rsidP="004929FC">
      <w:pPr>
        <w:rPr>
          <w:rFonts w:asciiTheme="majorHAnsi" w:hAnsiTheme="majorHAnsi" w:cstheme="majorBidi"/>
          <w:color w:val="2F5496" w:themeColor="accent1" w:themeShade="BF"/>
          <w:rPrChange w:id="206" w:author="Melissa McClure" w:date="2018-05-06T12:29:00Z">
            <w:rPr/>
          </w:rPrChange>
        </w:rPr>
      </w:pPr>
      <w:r w:rsidRPr="53F85883">
        <w:rPr>
          <w:rFonts w:asciiTheme="majorHAnsi" w:eastAsia="Calibri" w:hAnsiTheme="majorHAnsi" w:cstheme="majorBidi"/>
          <w:color w:val="2F5496" w:themeColor="accent1" w:themeShade="BF"/>
          <w:rPrChange w:id="207" w:author="Melissa McClure" w:date="2018-05-06T12:29:00Z">
            <w:rPr>
              <w:rFonts w:ascii="Calibri" w:eastAsia="Calibri" w:hAnsi="Calibri" w:cs="Calibri"/>
              <w:color w:val="F24F4F"/>
            </w:rPr>
          </w:rPrChange>
        </w:rPr>
        <w:t>17         Class Design………………………………………………………………………...</w:t>
      </w:r>
      <w:ins w:id="208" w:author="Melissa McClure" w:date="2018-05-04T16:21:00Z">
        <w:r w:rsidR="00762D3E" w:rsidRPr="53F85883">
          <w:rPr>
            <w:rFonts w:asciiTheme="majorHAnsi" w:eastAsia="Calibri" w:hAnsiTheme="majorHAnsi" w:cstheme="majorBidi"/>
            <w:color w:val="2F5496" w:themeColor="accent1" w:themeShade="BF"/>
          </w:rPr>
          <w:t>...........................................</w:t>
        </w:r>
      </w:ins>
      <w:ins w:id="209" w:author="Melissa McClure" w:date="2018-05-13T22:05:00Z">
        <w:r w:rsidR="002A6C50">
          <w:rPr>
            <w:rFonts w:asciiTheme="majorHAnsi" w:eastAsia="Calibri" w:hAnsiTheme="majorHAnsi" w:cstheme="majorBidi"/>
            <w:color w:val="2F5496" w:themeColor="accent1" w:themeShade="BF"/>
          </w:rPr>
          <w:t>3</w:t>
        </w:r>
      </w:ins>
      <w:ins w:id="210" w:author="Melissa McClure" w:date="2018-05-13T23:24:00Z">
        <w:r w:rsidR="00B51128">
          <w:rPr>
            <w:rFonts w:asciiTheme="majorHAnsi" w:eastAsia="Calibri" w:hAnsiTheme="majorHAnsi" w:cstheme="majorBidi"/>
            <w:color w:val="2F5496" w:themeColor="accent1" w:themeShade="BF"/>
          </w:rPr>
          <w:t>6</w:t>
        </w:r>
      </w:ins>
      <w:del w:id="211" w:author="Melissa McClure" w:date="2018-05-13T22:05:00Z">
        <w:r w:rsidRPr="53F85883" w:rsidDel="002A6C50">
          <w:rPr>
            <w:rFonts w:asciiTheme="majorHAnsi" w:eastAsia="Calibri" w:hAnsiTheme="majorHAnsi" w:cstheme="majorBidi"/>
            <w:color w:val="2F5496" w:themeColor="accent1" w:themeShade="BF"/>
            <w:rPrChange w:id="212" w:author="Melissa McClure" w:date="2018-05-06T12:29:00Z">
              <w:rPr>
                <w:rFonts w:ascii="Calibri" w:eastAsia="Calibri" w:hAnsi="Calibri" w:cs="Calibri"/>
                <w:color w:val="F24F4F"/>
              </w:rPr>
            </w:rPrChange>
          </w:rPr>
          <w:delText>12</w:delText>
        </w:r>
      </w:del>
    </w:p>
    <w:p w14:paraId="4EE3C09D" w14:textId="43EC935F" w:rsidR="0EF8317B" w:rsidRPr="0088688E" w:rsidRDefault="0EF8317B">
      <w:pPr>
        <w:rPr>
          <w:rFonts w:asciiTheme="majorHAnsi" w:hAnsiTheme="majorHAnsi" w:cstheme="majorHAnsi"/>
          <w:rPrChange w:id="213" w:author="Melissa McClure" w:date="2018-05-06T12:29:00Z">
            <w:rPr/>
          </w:rPrChange>
        </w:rPr>
      </w:pPr>
      <w:r w:rsidRPr="0088688E">
        <w:rPr>
          <w:rFonts w:asciiTheme="majorHAnsi" w:eastAsia="Calibri" w:hAnsiTheme="majorHAnsi" w:cstheme="majorHAnsi"/>
          <w:sz w:val="26"/>
          <w:szCs w:val="26"/>
          <w:rPrChange w:id="214" w:author="Melissa McClure" w:date="2018-05-06T12:29:00Z">
            <w:rPr>
              <w:rFonts w:ascii="Calibri" w:eastAsia="Calibri" w:hAnsi="Calibri" w:cs="Calibri"/>
              <w:sz w:val="26"/>
              <w:szCs w:val="26"/>
            </w:rPr>
          </w:rPrChange>
        </w:rPr>
        <w:t xml:space="preserve"> </w:t>
      </w:r>
    </w:p>
    <w:p w14:paraId="1215E684" w14:textId="7BB25067" w:rsidR="0EF8317B" w:rsidRPr="0088688E" w:rsidRDefault="0EF8317B">
      <w:pPr>
        <w:rPr>
          <w:rFonts w:asciiTheme="majorHAnsi" w:hAnsiTheme="majorHAnsi" w:cstheme="majorHAnsi"/>
          <w:rPrChange w:id="215" w:author="Melissa McClure" w:date="2018-05-06T12:29:00Z">
            <w:rPr/>
          </w:rPrChange>
        </w:rPr>
      </w:pPr>
      <w:r w:rsidRPr="0088688E">
        <w:rPr>
          <w:rFonts w:asciiTheme="majorHAnsi" w:eastAsia="Calibri" w:hAnsiTheme="majorHAnsi" w:cstheme="majorHAnsi"/>
          <w:sz w:val="26"/>
          <w:szCs w:val="26"/>
          <w:rPrChange w:id="216" w:author="Melissa McClure" w:date="2018-05-06T12:29:00Z">
            <w:rPr>
              <w:rFonts w:ascii="Calibri" w:eastAsia="Calibri" w:hAnsi="Calibri" w:cs="Calibri"/>
              <w:sz w:val="26"/>
              <w:szCs w:val="26"/>
            </w:rPr>
          </w:rPrChange>
        </w:rPr>
        <w:t xml:space="preserve"> </w:t>
      </w:r>
    </w:p>
    <w:p w14:paraId="5CF0A4CB" w14:textId="7710898B" w:rsidR="0EF8317B" w:rsidDel="00446529" w:rsidRDefault="0EF8317B">
      <w:pPr>
        <w:rPr>
          <w:del w:id="217" w:author="Melissa McClure" w:date="2018-05-04T13:35:00Z"/>
          <w:rFonts w:asciiTheme="majorHAnsi" w:eastAsia="Calibri" w:hAnsiTheme="majorHAnsi" w:cstheme="majorHAnsi"/>
          <w:sz w:val="26"/>
          <w:szCs w:val="26"/>
        </w:rPr>
      </w:pPr>
      <w:del w:id="218" w:author="Melissa McClure" w:date="2018-05-04T13:35:00Z">
        <w:r w:rsidRPr="0088688E" w:rsidDel="005B18DE">
          <w:rPr>
            <w:rFonts w:asciiTheme="majorHAnsi" w:eastAsia="Calibri" w:hAnsiTheme="majorHAnsi" w:cstheme="majorHAnsi"/>
            <w:sz w:val="26"/>
            <w:szCs w:val="26"/>
            <w:rPrChange w:id="219" w:author="Melissa McClure" w:date="2018-05-06T12:29:00Z">
              <w:rPr>
                <w:rFonts w:ascii="Calibri" w:eastAsia="Calibri" w:hAnsi="Calibri" w:cs="Calibri"/>
                <w:sz w:val="26"/>
                <w:szCs w:val="26"/>
              </w:rPr>
            </w:rPrChange>
          </w:rPr>
          <w:delText xml:space="preserve"> </w:delText>
        </w:r>
      </w:del>
    </w:p>
    <w:p w14:paraId="3504CBD4" w14:textId="77777777" w:rsidR="00446529" w:rsidRPr="004C3314" w:rsidRDefault="00446529">
      <w:pPr>
        <w:rPr>
          <w:ins w:id="220" w:author="Melissa McClure" w:date="2018-05-06T19:16:00Z"/>
          <w:rFonts w:asciiTheme="majorHAnsi" w:eastAsia="Calibri" w:hAnsiTheme="majorHAnsi" w:cstheme="majorHAnsi"/>
          <w:sz w:val="26"/>
          <w:szCs w:val="26"/>
        </w:rPr>
      </w:pPr>
    </w:p>
    <w:p w14:paraId="76FBB2EC" w14:textId="77777777" w:rsidR="00B3216C" w:rsidRPr="0088688E" w:rsidRDefault="00B3216C">
      <w:pPr>
        <w:rPr>
          <w:ins w:id="221" w:author="Melissa McClure" w:date="2018-05-04T13:56:00Z"/>
          <w:rFonts w:asciiTheme="majorHAnsi" w:hAnsiTheme="majorHAnsi" w:cstheme="majorHAnsi"/>
          <w:rPrChange w:id="222" w:author="Melissa McClure" w:date="2018-05-06T12:29:00Z">
            <w:rPr>
              <w:ins w:id="223" w:author="Melissa McClure" w:date="2018-05-04T13:56:00Z"/>
            </w:rPr>
          </w:rPrChange>
        </w:rPr>
      </w:pPr>
    </w:p>
    <w:p w14:paraId="18231554" w14:textId="4C4749EF" w:rsidR="0EF8317B" w:rsidRPr="0088688E" w:rsidDel="005B18DE" w:rsidRDefault="0EF8317B">
      <w:pPr>
        <w:rPr>
          <w:del w:id="224" w:author="Melissa McClure" w:date="2018-05-04T13:35:00Z"/>
          <w:rFonts w:asciiTheme="majorHAnsi" w:hAnsiTheme="majorHAnsi" w:cstheme="majorHAnsi"/>
          <w:rPrChange w:id="225" w:author="Melissa McClure" w:date="2018-05-06T12:29:00Z">
            <w:rPr>
              <w:del w:id="226" w:author="Melissa McClure" w:date="2018-05-04T13:35:00Z"/>
            </w:rPr>
          </w:rPrChange>
        </w:rPr>
      </w:pPr>
      <w:del w:id="227" w:author="Melissa McClure" w:date="2018-05-04T13:35:00Z">
        <w:r w:rsidRPr="0088688E" w:rsidDel="005B18DE">
          <w:rPr>
            <w:rFonts w:asciiTheme="majorHAnsi" w:eastAsia="Calibri" w:hAnsiTheme="majorHAnsi" w:cstheme="majorHAnsi"/>
            <w:sz w:val="26"/>
            <w:szCs w:val="26"/>
            <w:rPrChange w:id="228" w:author="Melissa McClure" w:date="2018-05-06T12:29:00Z">
              <w:rPr>
                <w:rFonts w:ascii="Calibri" w:eastAsia="Calibri" w:hAnsi="Calibri" w:cs="Calibri"/>
                <w:sz w:val="26"/>
                <w:szCs w:val="26"/>
              </w:rPr>
            </w:rPrChange>
          </w:rPr>
          <w:delText xml:space="preserve"> </w:delText>
        </w:r>
      </w:del>
    </w:p>
    <w:p w14:paraId="02B8D248" w14:textId="3561EB23" w:rsidR="0EF8317B" w:rsidRPr="0088688E" w:rsidDel="005B18DE" w:rsidRDefault="0EF8317B">
      <w:pPr>
        <w:rPr>
          <w:del w:id="229" w:author="Melissa McClure" w:date="2018-05-04T13:35:00Z"/>
          <w:rFonts w:asciiTheme="majorHAnsi" w:hAnsiTheme="majorHAnsi" w:cstheme="majorHAnsi"/>
          <w:rPrChange w:id="230" w:author="Melissa McClure" w:date="2018-05-06T12:29:00Z">
            <w:rPr>
              <w:del w:id="231" w:author="Melissa McClure" w:date="2018-05-04T13:35:00Z"/>
            </w:rPr>
          </w:rPrChange>
        </w:rPr>
      </w:pPr>
      <w:del w:id="232" w:author="Melissa McClure" w:date="2018-05-04T13:35:00Z">
        <w:r w:rsidRPr="0088688E" w:rsidDel="005B18DE">
          <w:rPr>
            <w:rFonts w:asciiTheme="majorHAnsi" w:eastAsia="Calibri" w:hAnsiTheme="majorHAnsi" w:cstheme="majorHAnsi"/>
            <w:sz w:val="26"/>
            <w:szCs w:val="26"/>
            <w:rPrChange w:id="233" w:author="Melissa McClure" w:date="2018-05-06T12:29:00Z">
              <w:rPr>
                <w:rFonts w:ascii="Calibri" w:eastAsia="Calibri" w:hAnsi="Calibri" w:cs="Calibri"/>
                <w:sz w:val="26"/>
                <w:szCs w:val="26"/>
              </w:rPr>
            </w:rPrChange>
          </w:rPr>
          <w:delText xml:space="preserve"> </w:delText>
        </w:r>
      </w:del>
    </w:p>
    <w:p w14:paraId="3E80BB47" w14:textId="192A9AA9" w:rsidR="0EF8317B" w:rsidRPr="0088688E" w:rsidDel="005B18DE" w:rsidRDefault="0EF8317B">
      <w:pPr>
        <w:rPr>
          <w:del w:id="234" w:author="Melissa McClure" w:date="2018-05-04T13:35:00Z"/>
          <w:rFonts w:asciiTheme="majorHAnsi" w:hAnsiTheme="majorHAnsi" w:cstheme="majorHAnsi"/>
          <w:rPrChange w:id="235" w:author="Melissa McClure" w:date="2018-05-06T12:29:00Z">
            <w:rPr>
              <w:del w:id="236" w:author="Melissa McClure" w:date="2018-05-04T13:35:00Z"/>
            </w:rPr>
          </w:rPrChange>
        </w:rPr>
      </w:pPr>
      <w:del w:id="237" w:author="Melissa McClure" w:date="2018-05-04T13:35:00Z">
        <w:r w:rsidRPr="0088688E" w:rsidDel="005B18DE">
          <w:rPr>
            <w:rFonts w:asciiTheme="majorHAnsi" w:eastAsia="Calibri" w:hAnsiTheme="majorHAnsi" w:cstheme="majorHAnsi"/>
            <w:sz w:val="26"/>
            <w:szCs w:val="26"/>
            <w:rPrChange w:id="238" w:author="Melissa McClure" w:date="2018-05-06T12:29:00Z">
              <w:rPr>
                <w:rFonts w:ascii="Calibri" w:eastAsia="Calibri" w:hAnsi="Calibri" w:cs="Calibri"/>
                <w:sz w:val="26"/>
                <w:szCs w:val="26"/>
              </w:rPr>
            </w:rPrChange>
          </w:rPr>
          <w:delText xml:space="preserve"> </w:delText>
        </w:r>
      </w:del>
    </w:p>
    <w:p w14:paraId="56BAEECB" w14:textId="15B63DF7" w:rsidR="0EF8317B" w:rsidRPr="004C3314" w:rsidRDefault="0EF8317B">
      <w:pPr>
        <w:rPr>
          <w:del w:id="239" w:author="Ladera, Harrison" w:date="2018-05-05T18:42:00Z"/>
          <w:rFonts w:asciiTheme="majorHAnsi" w:eastAsia="Garamond" w:hAnsiTheme="majorHAnsi" w:cstheme="majorHAnsi"/>
          <w:color w:val="24292E"/>
        </w:rPr>
      </w:pPr>
      <w:r w:rsidRPr="0088688E">
        <w:rPr>
          <w:rFonts w:asciiTheme="majorHAnsi" w:eastAsia="Calibri" w:hAnsiTheme="majorHAnsi" w:cstheme="majorHAnsi"/>
          <w:b/>
          <w:sz w:val="28"/>
          <w:szCs w:val="28"/>
          <w:rPrChange w:id="240" w:author="Melissa McClure" w:date="2018-05-06T12:29:00Z">
            <w:rPr>
              <w:rFonts w:ascii="Calibri" w:eastAsia="Calibri" w:hAnsi="Calibri" w:cs="Calibri"/>
              <w:b/>
              <w:bCs/>
              <w:sz w:val="28"/>
              <w:szCs w:val="28"/>
            </w:rPr>
          </w:rPrChange>
        </w:rPr>
        <w:t>1         Vision</w:t>
      </w:r>
    </w:p>
    <w:p w14:paraId="7DA1BAAA" w14:textId="4475A55F" w:rsidR="009C5069" w:rsidRPr="0088688E" w:rsidRDefault="009C5069">
      <w:pPr>
        <w:rPr>
          <w:ins w:id="241" w:author="Ladera, Harrison" w:date="2018-05-05T18:42:00Z"/>
          <w:rFonts w:asciiTheme="majorHAnsi" w:hAnsiTheme="majorHAnsi" w:cstheme="majorHAnsi"/>
          <w:rPrChange w:id="242" w:author="Melissa McClure" w:date="2018-05-06T12:29:00Z">
            <w:rPr>
              <w:ins w:id="243" w:author="Ladera, Harrison" w:date="2018-05-05T18:42:00Z"/>
            </w:rPr>
          </w:rPrChange>
        </w:rPr>
      </w:pPr>
    </w:p>
    <w:p w14:paraId="7B3FE012" w14:textId="4C744CE1" w:rsidR="00FD416A" w:rsidRPr="003E12E9" w:rsidDel="005C195A" w:rsidRDefault="0EF8317B">
      <w:pPr>
        <w:ind w:left="720" w:right="720"/>
        <w:jc w:val="both"/>
        <w:rPr>
          <w:ins w:id="244" w:author="Viens, Phillip" w:date="2018-05-06T18:14:00Z"/>
          <w:del w:id="245" w:author="Melissa McClure" w:date="2018-05-06T19:07:00Z"/>
          <w:rFonts w:asciiTheme="majorHAnsi" w:hAnsiTheme="majorHAnsi" w:cstheme="majorBidi"/>
          <w:color w:val="222D35"/>
        </w:rPr>
      </w:pPr>
      <w:del w:id="246" w:author="Melissa McClure" w:date="2018-05-06T19:07:00Z">
        <w:r w:rsidRPr="000061E4" w:rsidDel="005C195A">
          <w:rPr>
            <w:rFonts w:asciiTheme="majorHAnsi" w:eastAsia="Garamond" w:hAnsiTheme="majorHAnsi" w:cstheme="majorHAnsi"/>
            <w:color w:val="24292E"/>
            <w:rPrChange w:id="247" w:author="Melissa McClure" w:date="2018-05-06T16:51:00Z">
              <w:rPr>
                <w:rFonts w:ascii="Garamond" w:eastAsia="Garamond" w:hAnsi="Garamond" w:cs="Garamond"/>
                <w:color w:val="24292E"/>
              </w:rPr>
            </w:rPrChange>
          </w:rPr>
          <w:delText>Here, there, anywhere you want to go, we will help you get there.</w:delText>
        </w:r>
      </w:del>
      <w:ins w:id="248" w:author="Ladera, Harrison" w:date="2018-05-04T18:15:00Z">
        <w:del w:id="249" w:author="Melissa McClure" w:date="2018-05-06T19:07:00Z">
          <w:r w:rsidR="00FD416A" w:rsidRPr="53F85883" w:rsidDel="005C195A">
            <w:rPr>
              <w:rFonts w:asciiTheme="majorHAnsi" w:hAnsiTheme="majorHAnsi" w:cstheme="majorBidi"/>
              <w:color w:val="222D35"/>
              <w:rPrChange w:id="250" w:author="Melissa McClure" w:date="2018-05-06T16:51:00Z">
                <w:rPr>
                  <w:rFonts w:ascii="Helvetica Neue" w:hAnsi="Helvetica Neue" w:cs="Helvetica Neue"/>
                  <w:color w:val="222D35"/>
                  <w:sz w:val="28"/>
                  <w:szCs w:val="28"/>
                </w:rPr>
              </w:rPrChange>
            </w:rPr>
            <w:delText xml:space="preserve">Our vision is to provide each student their own class pet and best friend - one that they can unwind with and take care of, but also lean on when life gets crazy. Wherever </w:delText>
          </w:r>
        </w:del>
      </w:ins>
      <w:ins w:id="251" w:author="Ladera, Harrison" w:date="2018-05-05T18:43:00Z">
        <w:del w:id="252" w:author="Melissa McClure" w:date="2018-05-06T19:07:00Z">
          <w:r w:rsidR="006955C5" w:rsidRPr="53F85883" w:rsidDel="005C195A">
            <w:rPr>
              <w:rFonts w:asciiTheme="majorHAnsi" w:hAnsiTheme="majorHAnsi" w:cstheme="majorBidi"/>
              <w:color w:val="222D35"/>
              <w:rPrChange w:id="253" w:author="Melissa McClure" w:date="2018-05-06T16:51:00Z">
                <w:rPr>
                  <w:rFonts w:ascii="Helvetica Neue" w:hAnsi="Helvetica Neue" w:cs="Helvetica Neue"/>
                  <w:color w:val="222D35"/>
                  <w:sz w:val="28"/>
                  <w:szCs w:val="28"/>
                </w:rPr>
              </w:rPrChange>
            </w:rPr>
            <w:delText>you go</w:delText>
          </w:r>
        </w:del>
      </w:ins>
      <w:ins w:id="254" w:author="Ladera, Harrison" w:date="2018-05-04T18:15:00Z">
        <w:del w:id="255" w:author="Melissa McClure" w:date="2018-05-06T19:07:00Z">
          <w:r w:rsidR="00FD416A" w:rsidRPr="53F85883" w:rsidDel="005C195A">
            <w:rPr>
              <w:rFonts w:asciiTheme="majorHAnsi" w:hAnsiTheme="majorHAnsi" w:cstheme="majorBidi"/>
              <w:color w:val="222D35"/>
              <w:rPrChange w:id="256" w:author="Melissa McClure" w:date="2018-05-06T16:51:00Z">
                <w:rPr>
                  <w:rFonts w:ascii="Helvetica Neue" w:hAnsi="Helvetica Neue" w:cs="Helvetica Neue"/>
                  <w:color w:val="222D35"/>
                  <w:sz w:val="28"/>
                  <w:szCs w:val="28"/>
                </w:rPr>
              </w:rPrChange>
            </w:rPr>
            <w:delText xml:space="preserve">, so will your best friend, </w:delText>
          </w:r>
          <w:r w:rsidR="009C2ED2" w:rsidRPr="53F85883" w:rsidDel="005C195A">
            <w:rPr>
              <w:rFonts w:asciiTheme="majorHAnsi" w:hAnsiTheme="majorHAnsi" w:cstheme="majorBidi"/>
              <w:color w:val="222D35"/>
              <w:rPrChange w:id="257" w:author="Melissa McClure" w:date="2018-05-06T16:51:00Z">
                <w:rPr>
                  <w:rFonts w:ascii="Helvetica Neue" w:hAnsi="Helvetica Neue" w:cs="Helvetica Neue"/>
                  <w:color w:val="222D35"/>
                  <w:sz w:val="28"/>
                  <w:szCs w:val="28"/>
                </w:rPr>
              </w:rPrChange>
            </w:rPr>
            <w:delText xml:space="preserve">always </w:delText>
          </w:r>
          <w:r w:rsidR="00FD416A" w:rsidRPr="53F85883" w:rsidDel="005C195A">
            <w:rPr>
              <w:rFonts w:asciiTheme="majorHAnsi" w:hAnsiTheme="majorHAnsi" w:cstheme="majorBidi"/>
              <w:color w:val="222D35"/>
              <w:rPrChange w:id="258" w:author="Melissa McClure" w:date="2018-05-06T16:51:00Z">
                <w:rPr>
                  <w:rFonts w:ascii="Helvetica Neue" w:hAnsi="Helvetica Neue" w:cs="Helvetica Neue"/>
                  <w:color w:val="222D35"/>
                  <w:sz w:val="28"/>
                  <w:szCs w:val="28"/>
                </w:rPr>
              </w:rPrChange>
            </w:rPr>
            <w:delText>cheering you on.</w:delText>
          </w:r>
        </w:del>
      </w:ins>
    </w:p>
    <w:p w14:paraId="7D802711" w14:textId="77777777" w:rsidR="002B5B63" w:rsidDel="005C195A" w:rsidRDefault="002B5B63">
      <w:pPr>
        <w:ind w:left="720" w:right="720"/>
        <w:jc w:val="both"/>
        <w:rPr>
          <w:ins w:id="259" w:author="Viens, Phillip" w:date="2018-05-06T18:14:00Z"/>
          <w:del w:id="260" w:author="Melissa McClure" w:date="2018-05-06T19:07:00Z"/>
          <w:rFonts w:asciiTheme="majorHAnsi" w:hAnsiTheme="majorHAnsi" w:cstheme="majorHAnsi"/>
          <w:color w:val="222D35"/>
        </w:rPr>
      </w:pPr>
    </w:p>
    <w:p w14:paraId="286368C8" w14:textId="53E42CFA" w:rsidR="009B2D9C" w:rsidRDefault="00714BAF">
      <w:pPr>
        <w:ind w:left="720" w:right="720"/>
        <w:jc w:val="both"/>
        <w:rPr>
          <w:ins w:id="261" w:author="Doersch, Brian" w:date="2018-05-13T19:58:00Z"/>
          <w:del w:id="262" w:author="Brian Doersch" w:date="2018-05-13T22:20:00Z"/>
          <w:rFonts w:asciiTheme="majorHAnsi" w:hAnsiTheme="majorHAnsi" w:cstheme="majorHAnsi"/>
        </w:rPr>
      </w:pPr>
      <w:ins w:id="263" w:author="Viens, Phillip" w:date="2018-05-06T18:15:00Z">
        <w:del w:id="264" w:author="Brian Doersch" w:date="2018-05-13T22:20:00Z">
          <w:r w:rsidRPr="00C8234D">
            <w:rPr>
              <w:rFonts w:asciiTheme="majorHAnsi" w:hAnsiTheme="majorHAnsi" w:cstheme="majorHAnsi"/>
              <w:rPrChange w:id="265" w:author="Melissa McClure" w:date="2018-05-06T18:42:00Z">
                <w:rPr/>
              </w:rPrChange>
            </w:rPr>
            <w:delText xml:space="preserve">Sometimes you </w:delText>
          </w:r>
        </w:del>
      </w:ins>
      <w:ins w:id="266" w:author="Viens, Phillip" w:date="2018-05-06T18:24:00Z">
        <w:del w:id="267" w:author="Brian Doersch" w:date="2018-05-13T22:20:00Z">
          <w:r w:rsidR="0095655A" w:rsidRPr="00C8234D">
            <w:rPr>
              <w:rFonts w:asciiTheme="majorHAnsi" w:hAnsiTheme="majorHAnsi" w:cstheme="majorHAnsi"/>
              <w:rPrChange w:id="268" w:author="Melissa McClure" w:date="2018-05-06T18:42:00Z">
                <w:rPr/>
              </w:rPrChange>
            </w:rPr>
            <w:delText xml:space="preserve">lose motivation, life gets hard and it can </w:delText>
          </w:r>
        </w:del>
      </w:ins>
      <w:ins w:id="269" w:author="Viens, Phillip" w:date="2018-05-06T18:25:00Z">
        <w:del w:id="270" w:author="Brian Doersch" w:date="2018-05-13T22:20:00Z">
          <w:r w:rsidR="002B238E" w:rsidRPr="00C8234D">
            <w:rPr>
              <w:rFonts w:asciiTheme="majorHAnsi" w:hAnsiTheme="majorHAnsi" w:cstheme="majorHAnsi"/>
              <w:rPrChange w:id="271" w:author="Melissa McClure" w:date="2018-05-06T18:42:00Z">
                <w:rPr/>
              </w:rPrChange>
            </w:rPr>
            <w:delText>break</w:delText>
          </w:r>
        </w:del>
      </w:ins>
      <w:ins w:id="272" w:author="Viens, Phillip" w:date="2018-05-06T18:24:00Z">
        <w:del w:id="273" w:author="Brian Doersch" w:date="2018-05-13T22:20:00Z">
          <w:r w:rsidR="0095655A" w:rsidRPr="00C8234D">
            <w:rPr>
              <w:rFonts w:asciiTheme="majorHAnsi" w:hAnsiTheme="majorHAnsi" w:cstheme="majorHAnsi"/>
              <w:rPrChange w:id="274" w:author="Melissa McClure" w:date="2018-05-06T18:42:00Z">
                <w:rPr/>
              </w:rPrChange>
            </w:rPr>
            <w:delText xml:space="preserve"> you down. Maybe </w:delText>
          </w:r>
        </w:del>
      </w:ins>
      <w:ins w:id="275" w:author="Viens, Phillip" w:date="2018-05-06T18:15:00Z">
        <w:del w:id="276" w:author="Brian Doersch" w:date="2018-05-13T22:20:00Z">
          <w:r w:rsidRPr="00C8234D">
            <w:rPr>
              <w:rFonts w:asciiTheme="majorHAnsi" w:hAnsiTheme="majorHAnsi" w:cstheme="majorHAnsi"/>
              <w:rPrChange w:id="277" w:author="Melissa McClure" w:date="2018-05-06T18:42:00Z">
                <w:rPr/>
              </w:rPrChange>
            </w:rPr>
            <w:delText xml:space="preserve">all you need is </w:delText>
          </w:r>
        </w:del>
      </w:ins>
      <w:ins w:id="278" w:author="Viens, Phillip" w:date="2018-05-06T18:22:00Z">
        <w:del w:id="279" w:author="Brian Doersch" w:date="2018-05-13T22:20:00Z">
          <w:r w:rsidR="00A708E0" w:rsidRPr="00C8234D">
            <w:rPr>
              <w:rFonts w:asciiTheme="majorHAnsi" w:hAnsiTheme="majorHAnsi" w:cstheme="majorHAnsi"/>
              <w:rPrChange w:id="280" w:author="Melissa McClure" w:date="2018-05-06T18:42:00Z">
                <w:rPr/>
              </w:rPrChange>
            </w:rPr>
            <w:delText>a</w:delText>
          </w:r>
        </w:del>
      </w:ins>
      <w:ins w:id="281" w:author="Viens, Phillip" w:date="2018-05-06T18:15:00Z">
        <w:del w:id="282" w:author="Brian Doersch" w:date="2018-05-13T22:20:00Z">
          <w:r w:rsidRPr="00C8234D">
            <w:rPr>
              <w:rFonts w:asciiTheme="majorHAnsi" w:hAnsiTheme="majorHAnsi" w:cstheme="majorHAnsi"/>
              <w:rPrChange w:id="283" w:author="Melissa McClure" w:date="2018-05-06T18:42:00Z">
                <w:rPr/>
              </w:rPrChange>
            </w:rPr>
            <w:delText xml:space="preserve"> gentle push to </w:delText>
          </w:r>
        </w:del>
      </w:ins>
      <w:ins w:id="284" w:author="Viens, Phillip" w:date="2018-05-06T18:26:00Z">
        <w:del w:id="285" w:author="Brian Doersch" w:date="2018-05-13T22:20:00Z">
          <w:r w:rsidR="002B238E" w:rsidRPr="00C8234D">
            <w:rPr>
              <w:rFonts w:asciiTheme="majorHAnsi" w:hAnsiTheme="majorHAnsi" w:cstheme="majorHAnsi"/>
              <w:rPrChange w:id="286" w:author="Melissa McClure" w:date="2018-05-06T18:42:00Z">
                <w:rPr/>
              </w:rPrChange>
            </w:rPr>
            <w:delText>build yourself back up</w:delText>
          </w:r>
        </w:del>
      </w:ins>
      <w:ins w:id="287" w:author="Viens, Phillip" w:date="2018-05-06T18:15:00Z">
        <w:del w:id="288" w:author="Brian Doersch" w:date="2018-05-13T22:20:00Z">
          <w:r w:rsidRPr="00C8234D">
            <w:rPr>
              <w:rFonts w:asciiTheme="majorHAnsi" w:hAnsiTheme="majorHAnsi" w:cstheme="majorHAnsi"/>
              <w:rPrChange w:id="289" w:author="Melissa McClure" w:date="2018-05-06T18:42:00Z">
                <w:rPr/>
              </w:rPrChange>
            </w:rPr>
            <w:delText xml:space="preserve">. Our </w:delText>
          </w:r>
        </w:del>
      </w:ins>
      <w:ins w:id="290" w:author="Viens, Phillip" w:date="2018-05-06T18:21:00Z">
        <w:del w:id="291" w:author="Brian Doersch" w:date="2018-05-13T22:20:00Z">
          <w:r w:rsidR="00BC7AA6" w:rsidRPr="00C8234D">
            <w:rPr>
              <w:rFonts w:asciiTheme="majorHAnsi" w:hAnsiTheme="majorHAnsi" w:cstheme="majorHAnsi"/>
              <w:rPrChange w:id="292" w:author="Melissa McClure" w:date="2018-05-06T18:42:00Z">
                <w:rPr/>
              </w:rPrChange>
            </w:rPr>
            <w:delText>vision</w:delText>
          </w:r>
        </w:del>
      </w:ins>
      <w:ins w:id="293" w:author="Viens, Phillip" w:date="2018-05-06T18:15:00Z">
        <w:del w:id="294" w:author="Brian Doersch" w:date="2018-05-13T22:20:00Z">
          <w:r w:rsidRPr="00C8234D">
            <w:rPr>
              <w:rFonts w:asciiTheme="majorHAnsi" w:hAnsiTheme="majorHAnsi" w:cstheme="majorHAnsi"/>
              <w:rPrChange w:id="295" w:author="Melissa McClure" w:date="2018-05-06T18:42:00Z">
                <w:rPr/>
              </w:rPrChange>
            </w:rPr>
            <w:delText xml:space="preserve"> is to give each student </w:delText>
          </w:r>
        </w:del>
      </w:ins>
      <w:ins w:id="296" w:author="Viens, Phillip" w:date="2018-05-06T18:28:00Z">
        <w:del w:id="297" w:author="Brian Doersch" w:date="2018-05-13T22:20:00Z">
          <w:r w:rsidR="001B1335" w:rsidRPr="00C8234D">
            <w:rPr>
              <w:rFonts w:asciiTheme="majorHAnsi" w:hAnsiTheme="majorHAnsi" w:cstheme="majorHAnsi"/>
              <w:rPrChange w:id="298" w:author="Melissa McClure" w:date="2018-05-06T18:42:00Z">
                <w:rPr/>
              </w:rPrChange>
            </w:rPr>
            <w:delText>at Middle College High School</w:delText>
          </w:r>
        </w:del>
      </w:ins>
      <w:ins w:id="299" w:author="Viens, Phillip" w:date="2018-05-06T18:15:00Z">
        <w:del w:id="300" w:author="Brian Doersch" w:date="2018-05-13T22:20:00Z">
          <w:r w:rsidRPr="00C8234D">
            <w:rPr>
              <w:rFonts w:asciiTheme="majorHAnsi" w:hAnsiTheme="majorHAnsi" w:cstheme="majorHAnsi"/>
              <w:rPrChange w:id="301" w:author="Melissa McClure" w:date="2018-05-06T18:42:00Z">
                <w:rPr/>
              </w:rPrChange>
            </w:rPr>
            <w:delText xml:space="preserve"> that push with</w:delText>
          </w:r>
        </w:del>
      </w:ins>
      <w:ins w:id="302" w:author="Melissa McClure" w:date="2018-05-06T18:33:00Z">
        <w:del w:id="303" w:author="Brian Doersch" w:date="2018-05-13T22:20:00Z">
          <w:r w:rsidR="00292189" w:rsidRPr="00C8234D">
            <w:rPr>
              <w:rFonts w:asciiTheme="majorHAnsi" w:hAnsiTheme="majorHAnsi" w:cstheme="majorHAnsi"/>
              <w:rPrChange w:id="304" w:author="Melissa McClure" w:date="2018-05-06T18:42:00Z">
                <w:rPr/>
              </w:rPrChange>
            </w:rPr>
            <w:delText xml:space="preserve"> </w:delText>
          </w:r>
        </w:del>
      </w:ins>
      <w:ins w:id="305" w:author="Melissa McClure" w:date="2018-05-06T18:34:00Z">
        <w:del w:id="306" w:author="Brian Doersch" w:date="2018-05-13T22:20:00Z">
          <w:r w:rsidR="000F1ACB" w:rsidRPr="00C8234D">
            <w:rPr>
              <w:rFonts w:asciiTheme="majorHAnsi" w:hAnsiTheme="majorHAnsi" w:cstheme="majorHAnsi"/>
              <w:rPrChange w:id="307" w:author="Melissa McClure" w:date="2018-05-06T18:42:00Z">
                <w:rPr/>
              </w:rPrChange>
            </w:rPr>
            <w:delText>TrackAdemy</w:delText>
          </w:r>
        </w:del>
      </w:ins>
      <w:ins w:id="308" w:author="Viens, Phillip" w:date="2018-05-06T18:36:00Z">
        <w:del w:id="309" w:author="Brian Doersch" w:date="2018-05-13T22:20:00Z">
          <w:r w:rsidR="009F0C62" w:rsidRPr="00C8234D">
            <w:rPr>
              <w:rFonts w:asciiTheme="majorHAnsi" w:hAnsiTheme="majorHAnsi" w:cstheme="majorHAnsi"/>
              <w:rPrChange w:id="310" w:author="Melissa McClure" w:date="2018-05-06T18:42:00Z">
                <w:rPr/>
              </w:rPrChange>
            </w:rPr>
            <w:delText xml:space="preserve">, </w:delText>
          </w:r>
        </w:del>
      </w:ins>
      <w:ins w:id="311" w:author="Viens, Phillip" w:date="2018-05-06T18:27:00Z">
        <w:del w:id="312" w:author="Brian Doersch" w:date="2018-05-13T22:20:00Z">
          <w:r w:rsidRPr="00C8234D" w:rsidDel="00292189">
            <w:rPr>
              <w:rFonts w:asciiTheme="majorHAnsi" w:hAnsiTheme="majorHAnsi" w:cstheme="majorHAnsi"/>
              <w:rPrChange w:id="313" w:author="Melissa McClure" w:date="2018-05-06T18:42:00Z">
                <w:rPr/>
              </w:rPrChange>
            </w:rPr>
            <w:delText xml:space="preserve"> </w:delText>
          </w:r>
        </w:del>
      </w:ins>
      <w:ins w:id="314" w:author="Viens, Phillip" w:date="2018-05-06T18:28:00Z">
        <w:del w:id="315" w:author="Brian Doersch" w:date="2018-05-13T22:20:00Z">
          <w:r w:rsidR="00973B01" w:rsidRPr="00C8234D">
            <w:rPr>
              <w:rFonts w:asciiTheme="majorHAnsi" w:hAnsiTheme="majorHAnsi" w:cstheme="majorHAnsi"/>
              <w:rPrChange w:id="316" w:author="Melissa McClure" w:date="2018-05-06T18:42:00Z">
                <w:rPr/>
              </w:rPrChange>
            </w:rPr>
            <w:delText>their</w:delText>
          </w:r>
        </w:del>
      </w:ins>
      <w:ins w:id="317" w:author="Viens, Phillip" w:date="2018-05-06T18:15:00Z">
        <w:del w:id="318" w:author="Brian Doersch" w:date="2018-05-13T22:20:00Z">
          <w:r w:rsidRPr="00C8234D">
            <w:rPr>
              <w:rFonts w:asciiTheme="majorHAnsi" w:hAnsiTheme="majorHAnsi" w:cstheme="majorHAnsi"/>
              <w:rPrChange w:id="319" w:author="Melissa McClure" w:date="2018-05-06T18:42:00Z">
                <w:rPr/>
              </w:rPrChange>
            </w:rPr>
            <w:delText xml:space="preserve"> </w:delText>
          </w:r>
        </w:del>
      </w:ins>
      <w:ins w:id="320" w:author="Viens, Phillip" w:date="2018-05-06T18:21:00Z">
        <w:del w:id="321" w:author="Brian Doersch" w:date="2018-05-13T22:20:00Z">
          <w:r w:rsidR="00162392" w:rsidRPr="00C8234D">
            <w:rPr>
              <w:rFonts w:asciiTheme="majorHAnsi" w:hAnsiTheme="majorHAnsi" w:cstheme="majorHAnsi"/>
              <w:rPrChange w:id="322" w:author="Melissa McClure" w:date="2018-05-06T18:42:00Z">
                <w:rPr/>
              </w:rPrChange>
            </w:rPr>
            <w:delText>P</w:delText>
          </w:r>
        </w:del>
      </w:ins>
      <w:ins w:id="323" w:author="Viens, Phillip" w:date="2018-05-06T18:17:00Z">
        <w:del w:id="324" w:author="Brian Doersch" w:date="2018-05-13T22:20:00Z">
          <w:r w:rsidR="00063BD9" w:rsidRPr="00C8234D">
            <w:rPr>
              <w:rFonts w:asciiTheme="majorHAnsi" w:hAnsiTheme="majorHAnsi" w:cstheme="majorHAnsi"/>
              <w:rPrChange w:id="325" w:author="Melissa McClure" w:date="2018-05-06T18:42:00Z">
                <w:rPr/>
              </w:rPrChange>
            </w:rPr>
            <w:delText xml:space="preserve">ersonal </w:delText>
          </w:r>
        </w:del>
      </w:ins>
      <w:ins w:id="326" w:author="Viens, Phillip" w:date="2018-05-06T18:21:00Z">
        <w:del w:id="327" w:author="Brian Doersch" w:date="2018-05-13T22:20:00Z">
          <w:r w:rsidR="00162392" w:rsidRPr="00C8234D">
            <w:rPr>
              <w:rFonts w:asciiTheme="majorHAnsi" w:hAnsiTheme="majorHAnsi" w:cstheme="majorHAnsi"/>
              <w:rPrChange w:id="328" w:author="Melissa McClure" w:date="2018-05-06T18:42:00Z">
                <w:rPr/>
              </w:rPrChange>
            </w:rPr>
            <w:delText>E</w:delText>
          </w:r>
        </w:del>
      </w:ins>
      <w:ins w:id="329" w:author="Viens, Phillip" w:date="2018-05-06T18:17:00Z">
        <w:del w:id="330" w:author="Brian Doersch" w:date="2018-05-13T22:20:00Z">
          <w:r w:rsidR="00063BD9" w:rsidRPr="00C8234D">
            <w:rPr>
              <w:rFonts w:asciiTheme="majorHAnsi" w:hAnsiTheme="majorHAnsi" w:cstheme="majorHAnsi"/>
              <w:rPrChange w:id="331" w:author="Melissa McClure" w:date="2018-05-06T18:42:00Z">
                <w:rPr/>
              </w:rPrChange>
            </w:rPr>
            <w:delText xml:space="preserve">ducation </w:delText>
          </w:r>
        </w:del>
      </w:ins>
      <w:ins w:id="332" w:author="Viens, Phillip" w:date="2018-05-06T18:21:00Z">
        <w:del w:id="333" w:author="Brian Doersch" w:date="2018-05-13T22:20:00Z">
          <w:r w:rsidR="00162392" w:rsidRPr="00C8234D">
            <w:rPr>
              <w:rFonts w:asciiTheme="majorHAnsi" w:hAnsiTheme="majorHAnsi" w:cstheme="majorHAnsi"/>
              <w:rPrChange w:id="334" w:author="Melissa McClure" w:date="2018-05-06T18:42:00Z">
                <w:rPr/>
              </w:rPrChange>
            </w:rPr>
            <w:delText>T</w:delText>
          </w:r>
        </w:del>
      </w:ins>
      <w:ins w:id="335" w:author="Viens, Phillip" w:date="2018-05-06T18:17:00Z">
        <w:del w:id="336" w:author="Brian Doersch" w:date="2018-05-13T22:20:00Z">
          <w:r w:rsidR="00063BD9" w:rsidRPr="00C8234D">
            <w:rPr>
              <w:rFonts w:asciiTheme="majorHAnsi" w:hAnsiTheme="majorHAnsi" w:cstheme="majorHAnsi"/>
              <w:rPrChange w:id="337" w:author="Melissa McClure" w:date="2018-05-06T18:42:00Z">
                <w:rPr/>
              </w:rPrChange>
            </w:rPr>
            <w:delText>racker.</w:delText>
          </w:r>
          <w:r w:rsidR="009B2D9C" w:rsidRPr="00C8234D">
            <w:rPr>
              <w:rFonts w:asciiTheme="majorHAnsi" w:hAnsiTheme="majorHAnsi" w:cstheme="majorHAnsi"/>
              <w:rPrChange w:id="338" w:author="Melissa McClure" w:date="2018-05-06T18:42:00Z">
                <w:rPr/>
              </w:rPrChange>
            </w:rPr>
            <w:delText xml:space="preserve"> </w:delText>
          </w:r>
        </w:del>
      </w:ins>
      <w:ins w:id="339" w:author="Viens, Phillip" w:date="2018-05-06T18:33:00Z">
        <w:del w:id="340" w:author="Brian Doersch" w:date="2018-05-13T22:20:00Z">
          <w:r w:rsidR="00CA0120" w:rsidRPr="00C8234D">
            <w:rPr>
              <w:rFonts w:asciiTheme="majorHAnsi" w:hAnsiTheme="majorHAnsi" w:cstheme="majorHAnsi"/>
              <w:rPrChange w:id="341" w:author="Melissa McClure" w:date="2018-05-06T18:42:00Z">
                <w:rPr/>
              </w:rPrChange>
            </w:rPr>
            <w:delText>With</w:delText>
          </w:r>
        </w:del>
      </w:ins>
      <w:ins w:id="342" w:author="Viens, Phillip" w:date="2018-05-06T18:15:00Z">
        <w:del w:id="343" w:author="Brian Doersch" w:date="2018-05-13T22:20:00Z">
          <w:r w:rsidRPr="00C8234D">
            <w:rPr>
              <w:rFonts w:asciiTheme="majorHAnsi" w:hAnsiTheme="majorHAnsi" w:cstheme="majorHAnsi"/>
              <w:rPrChange w:id="344" w:author="Melissa McClure" w:date="2018-05-06T18:42:00Z">
                <w:rPr/>
              </w:rPrChange>
            </w:rPr>
            <w:delText xml:space="preserve"> </w:delText>
          </w:r>
        </w:del>
      </w:ins>
      <w:ins w:id="345" w:author="Viens, Phillip" w:date="2018-05-06T18:21:00Z">
        <w:del w:id="346" w:author="Brian Doersch" w:date="2018-05-13T22:20:00Z">
          <w:r w:rsidR="00162392" w:rsidRPr="00C8234D">
            <w:rPr>
              <w:rFonts w:asciiTheme="majorHAnsi" w:hAnsiTheme="majorHAnsi" w:cstheme="majorHAnsi"/>
              <w:rPrChange w:id="347" w:author="Melissa McClure" w:date="2018-05-06T18:42:00Z">
                <w:rPr/>
              </w:rPrChange>
            </w:rPr>
            <w:delText>P</w:delText>
          </w:r>
        </w:del>
      </w:ins>
      <w:ins w:id="348" w:author="Viens, Phillip" w:date="2018-05-06T18:17:00Z">
        <w:del w:id="349" w:author="Brian Doersch" w:date="2018-05-13T22:20:00Z">
          <w:r w:rsidR="00063BD9" w:rsidRPr="00C8234D">
            <w:rPr>
              <w:rFonts w:asciiTheme="majorHAnsi" w:hAnsiTheme="majorHAnsi" w:cstheme="majorHAnsi"/>
              <w:rPrChange w:id="350" w:author="Melissa McClure" w:date="2018-05-06T18:42:00Z">
                <w:rPr/>
              </w:rPrChange>
            </w:rPr>
            <w:delText xml:space="preserve">ersonal </w:delText>
          </w:r>
        </w:del>
      </w:ins>
      <w:ins w:id="351" w:author="Viens, Phillip" w:date="2018-05-06T18:21:00Z">
        <w:del w:id="352" w:author="Brian Doersch" w:date="2018-05-13T22:20:00Z">
          <w:r w:rsidR="00162392" w:rsidRPr="00C8234D">
            <w:rPr>
              <w:rFonts w:asciiTheme="majorHAnsi" w:hAnsiTheme="majorHAnsi" w:cstheme="majorHAnsi"/>
              <w:rPrChange w:id="353" w:author="Melissa McClure" w:date="2018-05-06T18:42:00Z">
                <w:rPr/>
              </w:rPrChange>
            </w:rPr>
            <w:delText>E</w:delText>
          </w:r>
        </w:del>
      </w:ins>
      <w:ins w:id="354" w:author="Viens, Phillip" w:date="2018-05-06T18:17:00Z">
        <w:del w:id="355" w:author="Brian Doersch" w:date="2018-05-13T22:20:00Z">
          <w:r w:rsidR="00063BD9" w:rsidRPr="00C8234D">
            <w:rPr>
              <w:rFonts w:asciiTheme="majorHAnsi" w:hAnsiTheme="majorHAnsi" w:cstheme="majorHAnsi"/>
              <w:rPrChange w:id="356" w:author="Melissa McClure" w:date="2018-05-06T18:42:00Z">
                <w:rPr/>
              </w:rPrChange>
            </w:rPr>
            <w:delText xml:space="preserve">ducation </w:delText>
          </w:r>
        </w:del>
      </w:ins>
      <w:ins w:id="357" w:author="Viens, Phillip" w:date="2018-05-06T18:21:00Z">
        <w:del w:id="358" w:author="Brian Doersch" w:date="2018-05-13T22:20:00Z">
          <w:r w:rsidR="00162392" w:rsidRPr="00C8234D">
            <w:rPr>
              <w:rFonts w:asciiTheme="majorHAnsi" w:hAnsiTheme="majorHAnsi" w:cstheme="majorHAnsi"/>
              <w:rPrChange w:id="359" w:author="Melissa McClure" w:date="2018-05-06T18:42:00Z">
                <w:rPr/>
              </w:rPrChange>
            </w:rPr>
            <w:delText>T</w:delText>
          </w:r>
        </w:del>
      </w:ins>
      <w:ins w:id="360" w:author="Viens, Phillip" w:date="2018-05-06T18:17:00Z">
        <w:del w:id="361" w:author="Brian Doersch" w:date="2018-05-13T22:20:00Z">
          <w:r w:rsidR="00063BD9" w:rsidRPr="00C8234D">
            <w:rPr>
              <w:rFonts w:asciiTheme="majorHAnsi" w:hAnsiTheme="majorHAnsi" w:cstheme="majorHAnsi"/>
              <w:rPrChange w:id="362" w:author="Melissa McClure" w:date="2018-05-06T18:42:00Z">
                <w:rPr/>
              </w:rPrChange>
            </w:rPr>
            <w:delText xml:space="preserve">racker or </w:delText>
          </w:r>
        </w:del>
      </w:ins>
      <w:ins w:id="363" w:author="Viens, Phillip" w:date="2018-05-06T18:33:00Z">
        <w:del w:id="364" w:author="Brian Doersch" w:date="2018-05-13T22:20:00Z">
          <w:r w:rsidR="00CA0120" w:rsidRPr="00C8234D">
            <w:rPr>
              <w:rFonts w:asciiTheme="majorHAnsi" w:hAnsiTheme="majorHAnsi" w:cstheme="majorHAnsi"/>
              <w:rPrChange w:id="365" w:author="Melissa McClure" w:date="2018-05-06T18:42:00Z">
                <w:rPr/>
              </w:rPrChange>
            </w:rPr>
            <w:delText xml:space="preserve">a student’s </w:delText>
          </w:r>
        </w:del>
      </w:ins>
      <w:ins w:id="366" w:author="Viens, Phillip" w:date="2018-05-06T18:17:00Z">
        <w:del w:id="367" w:author="Brian Doersch" w:date="2018-05-13T22:20:00Z">
          <w:r w:rsidR="00063BD9" w:rsidRPr="00C8234D">
            <w:rPr>
              <w:rFonts w:asciiTheme="majorHAnsi" w:hAnsiTheme="majorHAnsi" w:cstheme="majorHAnsi"/>
              <w:rPrChange w:id="368" w:author="Melissa McClure" w:date="2018-05-06T18:42:00Z">
                <w:rPr/>
              </w:rPrChange>
            </w:rPr>
            <w:delText>P.E.T</w:delText>
          </w:r>
        </w:del>
      </w:ins>
      <w:ins w:id="369" w:author="Viens, Phillip" w:date="2018-05-06T18:18:00Z">
        <w:del w:id="370" w:author="Brian Doersch" w:date="2018-05-13T22:20:00Z">
          <w:r w:rsidR="009B2D9C" w:rsidRPr="00C8234D">
            <w:rPr>
              <w:rFonts w:asciiTheme="majorHAnsi" w:hAnsiTheme="majorHAnsi" w:cstheme="majorHAnsi"/>
              <w:rPrChange w:id="371" w:author="Melissa McClure" w:date="2018-05-06T18:42:00Z">
                <w:rPr/>
              </w:rPrChange>
            </w:rPr>
            <w:delText>.</w:delText>
          </w:r>
        </w:del>
      </w:ins>
      <w:ins w:id="372" w:author="Viens, Phillip" w:date="2018-05-06T18:33:00Z">
        <w:del w:id="373" w:author="Brian Doersch" w:date="2018-05-13T22:20:00Z">
          <w:r w:rsidR="00CA0120" w:rsidRPr="00C8234D">
            <w:rPr>
              <w:rFonts w:asciiTheme="majorHAnsi" w:hAnsiTheme="majorHAnsi" w:cstheme="majorHAnsi"/>
              <w:rPrChange w:id="374" w:author="Melissa McClure" w:date="2018-05-06T18:42:00Z">
                <w:rPr/>
              </w:rPrChange>
            </w:rPr>
            <w:delText>,</w:delText>
          </w:r>
        </w:del>
      </w:ins>
      <w:ins w:id="375" w:author="Viens, Phillip" w:date="2018-05-06T18:32:00Z">
        <w:del w:id="376" w:author="Brian Doersch" w:date="2018-05-13T22:20:00Z">
          <w:r w:rsidR="007A58AA" w:rsidRPr="00C8234D">
            <w:rPr>
              <w:rFonts w:asciiTheme="majorHAnsi" w:hAnsiTheme="majorHAnsi" w:cstheme="majorHAnsi"/>
              <w:rPrChange w:id="377" w:author="Melissa McClure" w:date="2018-05-06T18:42:00Z">
                <w:rPr/>
              </w:rPrChange>
            </w:rPr>
            <w:delText xml:space="preserve"> </w:delText>
          </w:r>
        </w:del>
      </w:ins>
      <w:ins w:id="378" w:author="Viens, Phillip" w:date="2018-05-06T18:33:00Z">
        <w:del w:id="379" w:author="Brian Doersch" w:date="2018-05-13T22:20:00Z">
          <w:r w:rsidR="007A58AA" w:rsidRPr="00C8234D">
            <w:rPr>
              <w:rFonts w:asciiTheme="majorHAnsi" w:hAnsiTheme="majorHAnsi" w:cstheme="majorHAnsi"/>
              <w:rPrChange w:id="380" w:author="Melissa McClure" w:date="2018-05-06T18:42:00Z">
                <w:rPr/>
              </w:rPrChange>
            </w:rPr>
            <w:delText>our goal is to</w:delText>
          </w:r>
        </w:del>
      </w:ins>
      <w:ins w:id="381" w:author="Viens, Phillip" w:date="2018-05-06T18:18:00Z">
        <w:del w:id="382" w:author="Brian Doersch" w:date="2018-05-13T22:20:00Z">
          <w:r w:rsidR="009B2D9C" w:rsidRPr="00C8234D">
            <w:rPr>
              <w:rFonts w:asciiTheme="majorHAnsi" w:hAnsiTheme="majorHAnsi" w:cstheme="majorHAnsi"/>
              <w:rPrChange w:id="383" w:author="Melissa McClure" w:date="2018-05-06T18:42:00Z">
                <w:rPr/>
              </w:rPrChange>
            </w:rPr>
            <w:delText xml:space="preserve"> </w:delText>
          </w:r>
        </w:del>
      </w:ins>
      <w:ins w:id="384" w:author="Viens, Phillip" w:date="2018-05-06T18:52:00Z">
        <w:del w:id="385" w:author="Brian Doersch" w:date="2018-05-13T22:20:00Z">
          <w:r w:rsidR="003A0CF2">
            <w:rPr>
              <w:rFonts w:asciiTheme="majorHAnsi" w:hAnsiTheme="majorHAnsi" w:cstheme="majorHAnsi"/>
            </w:rPr>
            <w:delText xml:space="preserve">elevate </w:delText>
          </w:r>
        </w:del>
      </w:ins>
      <w:ins w:id="386" w:author="Viens, Phillip" w:date="2018-05-06T18:53:00Z">
        <w:del w:id="387" w:author="Brian Doersch" w:date="2018-05-13T22:20:00Z">
          <w:r w:rsidR="003A0CF2">
            <w:rPr>
              <w:rFonts w:asciiTheme="majorHAnsi" w:hAnsiTheme="majorHAnsi" w:cstheme="majorHAnsi"/>
            </w:rPr>
            <w:delText>self</w:delText>
          </w:r>
        </w:del>
      </w:ins>
      <w:ins w:id="388" w:author="Melissa McClure" w:date="2018-05-06T19:07:00Z">
        <w:del w:id="389" w:author="Brian Doersch" w:date="2018-05-13T22:20:00Z">
          <w:r w:rsidR="005C195A">
            <w:rPr>
              <w:rFonts w:asciiTheme="majorHAnsi" w:hAnsiTheme="majorHAnsi" w:cstheme="majorHAnsi"/>
            </w:rPr>
            <w:delText>-</w:delText>
          </w:r>
        </w:del>
      </w:ins>
      <w:ins w:id="390" w:author="Viens, Phillip" w:date="2018-05-06T18:53:00Z">
        <w:del w:id="391" w:author="Brian Doersch" w:date="2018-05-13T22:20:00Z">
          <w:r w:rsidR="003A0CF2" w:rsidDel="005C195A">
            <w:rPr>
              <w:rFonts w:asciiTheme="majorHAnsi" w:hAnsiTheme="majorHAnsi" w:cstheme="majorHAnsi"/>
            </w:rPr>
            <w:delText xml:space="preserve"> </w:delText>
          </w:r>
          <w:r w:rsidR="003A0CF2">
            <w:rPr>
              <w:rFonts w:asciiTheme="majorHAnsi" w:hAnsiTheme="majorHAnsi" w:cstheme="majorHAnsi"/>
            </w:rPr>
            <w:delText>worth</w:delText>
          </w:r>
        </w:del>
      </w:ins>
      <w:ins w:id="392" w:author="Viens, Phillip" w:date="2018-05-06T18:18:00Z">
        <w:del w:id="393" w:author="Brian Doersch" w:date="2018-05-13T22:20:00Z">
          <w:r w:rsidR="009B2D9C" w:rsidRPr="00C8234D">
            <w:rPr>
              <w:rFonts w:asciiTheme="majorHAnsi" w:hAnsiTheme="majorHAnsi" w:cstheme="majorHAnsi"/>
              <w:rPrChange w:id="394" w:author="Melissa McClure" w:date="2018-05-06T18:42:00Z">
                <w:rPr/>
              </w:rPrChange>
            </w:rPr>
            <w:delText xml:space="preserve"> and </w:delText>
          </w:r>
        </w:del>
      </w:ins>
      <w:ins w:id="395" w:author="Viens, Phillip" w:date="2018-05-06T18:23:00Z">
        <w:del w:id="396" w:author="Brian Doersch" w:date="2018-05-13T22:20:00Z">
          <w:r w:rsidR="00C14996" w:rsidRPr="00C8234D">
            <w:rPr>
              <w:rFonts w:asciiTheme="majorHAnsi" w:hAnsiTheme="majorHAnsi" w:cstheme="majorHAnsi"/>
              <w:rPrChange w:id="397" w:author="Melissa McClure" w:date="2018-05-06T18:42:00Z">
                <w:rPr/>
              </w:rPrChange>
            </w:rPr>
            <w:delText>in</w:delText>
          </w:r>
        </w:del>
      </w:ins>
      <w:ins w:id="398" w:author="Viens, Phillip" w:date="2018-05-06T18:29:00Z">
        <w:del w:id="399" w:author="Brian Doersch" w:date="2018-05-13T22:20:00Z">
          <w:r w:rsidR="00D668B3" w:rsidRPr="00C8234D">
            <w:rPr>
              <w:rFonts w:asciiTheme="majorHAnsi" w:hAnsiTheme="majorHAnsi" w:cstheme="majorHAnsi"/>
              <w:rPrChange w:id="400" w:author="Melissa McClure" w:date="2018-05-06T18:42:00Z">
                <w:rPr/>
              </w:rPrChange>
            </w:rPr>
            <w:delText>s</w:delText>
          </w:r>
        </w:del>
      </w:ins>
      <w:ins w:id="401" w:author="Viens, Phillip" w:date="2018-05-06T18:33:00Z">
        <w:del w:id="402" w:author="Brian Doersch" w:date="2018-05-13T22:20:00Z">
          <w:r w:rsidR="007A58AA" w:rsidRPr="00C8234D">
            <w:rPr>
              <w:rFonts w:asciiTheme="majorHAnsi" w:hAnsiTheme="majorHAnsi" w:cstheme="majorHAnsi"/>
              <w:rPrChange w:id="403" w:author="Melissa McClure" w:date="2018-05-06T18:42:00Z">
                <w:rPr/>
              </w:rPrChange>
            </w:rPr>
            <w:delText>pire</w:delText>
          </w:r>
        </w:del>
      </w:ins>
      <w:ins w:id="404" w:author="Viens, Phillip" w:date="2018-05-06T18:23:00Z">
        <w:del w:id="405" w:author="Brian Doersch" w:date="2018-05-13T22:20:00Z">
          <w:r w:rsidR="00C14996" w:rsidRPr="00C8234D">
            <w:rPr>
              <w:rFonts w:asciiTheme="majorHAnsi" w:hAnsiTheme="majorHAnsi" w:cstheme="majorHAnsi"/>
              <w:rPrChange w:id="406" w:author="Melissa McClure" w:date="2018-05-06T18:42:00Z">
                <w:rPr/>
              </w:rPrChange>
            </w:rPr>
            <w:delText xml:space="preserve"> a sense of </w:delText>
          </w:r>
        </w:del>
      </w:ins>
      <w:ins w:id="407" w:author="Viens, Phillip" w:date="2018-05-06T18:18:00Z">
        <w:del w:id="408" w:author="Brian Doersch" w:date="2018-05-13T22:20:00Z">
          <w:r w:rsidR="009B2D9C" w:rsidRPr="00C8234D">
            <w:rPr>
              <w:rFonts w:asciiTheme="majorHAnsi" w:hAnsiTheme="majorHAnsi" w:cstheme="majorHAnsi"/>
              <w:rPrChange w:id="409" w:author="Melissa McClure" w:date="2018-05-06T18:42:00Z">
                <w:rPr/>
              </w:rPrChange>
            </w:rPr>
            <w:delText xml:space="preserve">responsibility. </w:delText>
          </w:r>
        </w:del>
      </w:ins>
      <w:ins w:id="410" w:author="Viens, Phillip" w:date="2018-05-06T18:17:00Z">
        <w:del w:id="411" w:author="Brian Doersch" w:date="2018-05-13T22:20:00Z">
          <w:r w:rsidR="009B2D9C" w:rsidRPr="00C8234D">
            <w:rPr>
              <w:rFonts w:asciiTheme="majorHAnsi" w:hAnsiTheme="majorHAnsi" w:cstheme="majorHAnsi"/>
              <w:rPrChange w:id="412" w:author="Melissa McClure" w:date="2018-05-06T18:42:00Z">
                <w:rPr/>
              </w:rPrChange>
            </w:rPr>
            <w:delText xml:space="preserve"> Wherever </w:delText>
          </w:r>
        </w:del>
      </w:ins>
      <w:ins w:id="413" w:author="Viens, Phillip" w:date="2018-05-06T18:30:00Z">
        <w:del w:id="414" w:author="Brian Doersch" w:date="2018-05-13T22:20:00Z">
          <w:r w:rsidR="00E52861" w:rsidRPr="00C8234D">
            <w:rPr>
              <w:rFonts w:asciiTheme="majorHAnsi" w:hAnsiTheme="majorHAnsi" w:cstheme="majorHAnsi"/>
              <w:rPrChange w:id="415" w:author="Melissa McClure" w:date="2018-05-06T18:42:00Z">
                <w:rPr/>
              </w:rPrChange>
            </w:rPr>
            <w:delText>they</w:delText>
          </w:r>
        </w:del>
      </w:ins>
      <w:ins w:id="416" w:author="Viens, Phillip" w:date="2018-05-06T18:17:00Z">
        <w:del w:id="417" w:author="Brian Doersch" w:date="2018-05-13T22:20:00Z">
          <w:r w:rsidR="009B2D9C" w:rsidRPr="00C8234D">
            <w:rPr>
              <w:rFonts w:asciiTheme="majorHAnsi" w:hAnsiTheme="majorHAnsi" w:cstheme="majorHAnsi"/>
              <w:rPrChange w:id="418" w:author="Melissa McClure" w:date="2018-05-06T18:42:00Z">
                <w:rPr/>
              </w:rPrChange>
            </w:rPr>
            <w:delText xml:space="preserve"> go, so will </w:delText>
          </w:r>
        </w:del>
      </w:ins>
      <w:ins w:id="419" w:author="Viens, Phillip" w:date="2018-05-06T18:31:00Z">
        <w:del w:id="420" w:author="Brian Doersch" w:date="2018-05-13T22:20:00Z">
          <w:r w:rsidR="00E52861" w:rsidRPr="00C8234D">
            <w:rPr>
              <w:rFonts w:asciiTheme="majorHAnsi" w:hAnsiTheme="majorHAnsi" w:cstheme="majorHAnsi"/>
              <w:rPrChange w:id="421" w:author="Melissa McClure" w:date="2018-05-06T18:42:00Z">
                <w:rPr/>
              </w:rPrChange>
            </w:rPr>
            <w:delText>their</w:delText>
          </w:r>
        </w:del>
      </w:ins>
      <w:ins w:id="422" w:author="Viens, Phillip" w:date="2018-05-06T18:17:00Z">
        <w:del w:id="423" w:author="Brian Doersch" w:date="2018-05-13T22:20:00Z">
          <w:r w:rsidR="009B2D9C" w:rsidRPr="00C8234D">
            <w:rPr>
              <w:rFonts w:asciiTheme="majorHAnsi" w:hAnsiTheme="majorHAnsi" w:cstheme="majorHAnsi"/>
              <w:rPrChange w:id="424" w:author="Melissa McClure" w:date="2018-05-06T18:42:00Z">
                <w:rPr/>
              </w:rPrChange>
            </w:rPr>
            <w:delText xml:space="preserve"> </w:delText>
          </w:r>
        </w:del>
      </w:ins>
      <w:ins w:id="425" w:author="Viens, Phillip" w:date="2018-05-06T18:18:00Z">
        <w:del w:id="426" w:author="Brian Doersch" w:date="2018-05-13T22:20:00Z">
          <w:r w:rsidR="005074CC" w:rsidRPr="00C8234D">
            <w:rPr>
              <w:rFonts w:asciiTheme="majorHAnsi" w:hAnsiTheme="majorHAnsi" w:cstheme="majorHAnsi"/>
              <w:rPrChange w:id="427" w:author="Melissa McClure" w:date="2018-05-06T18:42:00Z">
                <w:rPr/>
              </w:rPrChange>
            </w:rPr>
            <w:delText>P.E.T.</w:delText>
          </w:r>
        </w:del>
      </w:ins>
      <w:ins w:id="428" w:author="Viens, Phillip" w:date="2018-05-06T18:17:00Z">
        <w:del w:id="429" w:author="Brian Doersch" w:date="2018-05-13T22:20:00Z">
          <w:r w:rsidR="009B2D9C" w:rsidRPr="00C8234D">
            <w:rPr>
              <w:rFonts w:asciiTheme="majorHAnsi" w:hAnsiTheme="majorHAnsi" w:cstheme="majorHAnsi"/>
              <w:rPrChange w:id="430" w:author="Melissa McClure" w:date="2018-05-06T18:42:00Z">
                <w:rPr/>
              </w:rPrChange>
            </w:rPr>
            <w:delText xml:space="preserve">, always cheering </w:delText>
          </w:r>
        </w:del>
      </w:ins>
      <w:ins w:id="431" w:author="Viens, Phillip" w:date="2018-05-06T18:31:00Z">
        <w:del w:id="432" w:author="Brian Doersch" w:date="2018-05-13T22:20:00Z">
          <w:r w:rsidR="00E52861" w:rsidRPr="00C8234D">
            <w:rPr>
              <w:rFonts w:asciiTheme="majorHAnsi" w:hAnsiTheme="majorHAnsi" w:cstheme="majorHAnsi"/>
              <w:rPrChange w:id="433" w:author="Melissa McClure" w:date="2018-05-06T18:42:00Z">
                <w:rPr/>
              </w:rPrChange>
            </w:rPr>
            <w:delText>them</w:delText>
          </w:r>
        </w:del>
      </w:ins>
      <w:ins w:id="434" w:author="Viens, Phillip" w:date="2018-05-06T18:17:00Z">
        <w:del w:id="435" w:author="Brian Doersch" w:date="2018-05-13T22:20:00Z">
          <w:r w:rsidR="009B2D9C" w:rsidRPr="00C8234D">
            <w:rPr>
              <w:rFonts w:asciiTheme="majorHAnsi" w:hAnsiTheme="majorHAnsi" w:cstheme="majorHAnsi"/>
              <w:rPrChange w:id="436" w:author="Melissa McClure" w:date="2018-05-06T18:42:00Z">
                <w:rPr/>
              </w:rPrChange>
            </w:rPr>
            <w:delText xml:space="preserve"> on.</w:delText>
          </w:r>
        </w:del>
      </w:ins>
    </w:p>
    <w:p w14:paraId="7778D735" w14:textId="6A288F78" w:rsidR="00654D96" w:rsidRPr="00C8234D" w:rsidRDefault="00654D96">
      <w:pPr>
        <w:ind w:left="720" w:right="720"/>
        <w:jc w:val="both"/>
        <w:rPr>
          <w:ins w:id="437" w:author="Viens, Phillip" w:date="2018-05-06T18:17:00Z"/>
          <w:rFonts w:asciiTheme="majorHAnsi" w:hAnsiTheme="majorHAnsi" w:cstheme="majorHAnsi"/>
          <w:rPrChange w:id="438" w:author="Melissa McClure" w:date="2018-05-06T18:42:00Z">
            <w:rPr>
              <w:ins w:id="439" w:author="Viens, Phillip" w:date="2018-05-06T18:17:00Z"/>
            </w:rPr>
          </w:rPrChange>
        </w:rPr>
      </w:pPr>
      <w:ins w:id="440" w:author="Doersch, Brian" w:date="2018-05-13T19:59:00Z">
        <w:r>
          <w:rPr>
            <w:rFonts w:asciiTheme="majorHAnsi" w:hAnsiTheme="majorHAnsi" w:cstheme="majorHAnsi"/>
          </w:rPr>
          <w:t xml:space="preserve">Sometimes you lose motivation, life gets hard and it can break you down. Maybe all you need is a gentle push to build yourself back up. Our vision is to give each student at Middle College High School that </w:t>
        </w:r>
      </w:ins>
      <w:ins w:id="441" w:author="Doersch, Brian" w:date="2018-05-13T20:04:00Z">
        <w:r w:rsidR="005D6621">
          <w:rPr>
            <w:rFonts w:asciiTheme="majorHAnsi" w:hAnsiTheme="majorHAnsi" w:cstheme="majorHAnsi"/>
          </w:rPr>
          <w:t>nudge</w:t>
        </w:r>
      </w:ins>
      <w:ins w:id="442" w:author="Doersch, Brian" w:date="2018-05-13T19:59:00Z">
        <w:r w:rsidR="005D6621">
          <w:rPr>
            <w:rFonts w:asciiTheme="majorHAnsi" w:hAnsiTheme="majorHAnsi" w:cstheme="majorHAnsi"/>
          </w:rPr>
          <w:t xml:space="preserve"> </w:t>
        </w:r>
        <w:r w:rsidR="00B740CC">
          <w:rPr>
            <w:rFonts w:asciiTheme="majorHAnsi" w:hAnsiTheme="majorHAnsi" w:cstheme="majorHAnsi"/>
          </w:rPr>
          <w:t xml:space="preserve">with TrackAdemy, their own Personal Education Tracker, or P.E.T. </w:t>
        </w:r>
      </w:ins>
      <w:ins w:id="443" w:author="Doersch, Brian" w:date="2018-05-13T20:00:00Z">
        <w:r w:rsidR="00F37AE8">
          <w:rPr>
            <w:rFonts w:asciiTheme="majorHAnsi" w:hAnsiTheme="majorHAnsi" w:cstheme="majorHAnsi"/>
          </w:rPr>
          <w:t>Whether from P.E.T.’s</w:t>
        </w:r>
      </w:ins>
      <w:ins w:id="444" w:author="Doersch, Brian" w:date="2018-05-13T20:01:00Z">
        <w:r w:rsidR="00857C8A">
          <w:rPr>
            <w:rFonts w:asciiTheme="majorHAnsi" w:hAnsiTheme="majorHAnsi" w:cstheme="majorHAnsi"/>
          </w:rPr>
          <w:t xml:space="preserve"> rewarding </w:t>
        </w:r>
        <w:r w:rsidR="000949FE">
          <w:rPr>
            <w:rFonts w:asciiTheme="majorHAnsi" w:hAnsiTheme="majorHAnsi" w:cstheme="majorHAnsi"/>
          </w:rPr>
          <w:t>interface with their own custom</w:t>
        </w:r>
      </w:ins>
      <w:ins w:id="445" w:author="Brian Doersch" w:date="2018-05-13T22:21:00Z">
        <w:r w:rsidR="00540DA2">
          <w:rPr>
            <w:rFonts w:asciiTheme="majorHAnsi" w:hAnsiTheme="majorHAnsi" w:cstheme="majorHAnsi"/>
          </w:rPr>
          <w:t>izable</w:t>
        </w:r>
      </w:ins>
      <w:ins w:id="446" w:author="Doersch, Brian" w:date="2018-05-13T20:01:00Z">
        <w:r w:rsidR="000949FE">
          <w:rPr>
            <w:rFonts w:asciiTheme="majorHAnsi" w:hAnsiTheme="majorHAnsi" w:cstheme="majorHAnsi"/>
          </w:rPr>
          <w:t xml:space="preserve"> pet based on their att</w:t>
        </w:r>
      </w:ins>
      <w:ins w:id="447" w:author="Doersch, Brian" w:date="2018-05-13T20:02:00Z">
        <w:r w:rsidR="000949FE">
          <w:rPr>
            <w:rFonts w:asciiTheme="majorHAnsi" w:hAnsiTheme="majorHAnsi" w:cstheme="majorHAnsi"/>
          </w:rPr>
          <w:t xml:space="preserve">ending hours, or from P.E.T.’s access to </w:t>
        </w:r>
        <w:r w:rsidR="00C41E30">
          <w:rPr>
            <w:rFonts w:asciiTheme="majorHAnsi" w:hAnsiTheme="majorHAnsi" w:cstheme="majorHAnsi"/>
          </w:rPr>
          <w:t xml:space="preserve">visually appealing and informative graphs, you’ll </w:t>
        </w:r>
        <w:r w:rsidR="00157FFB">
          <w:rPr>
            <w:rFonts w:asciiTheme="majorHAnsi" w:hAnsiTheme="majorHAnsi" w:cstheme="majorHAnsi"/>
          </w:rPr>
          <w:t xml:space="preserve">find P.E.T. inspiring a sense of responsibility and elevating self-worth, because wherever </w:t>
        </w:r>
      </w:ins>
      <w:ins w:id="448" w:author="Doersch, Brian" w:date="2018-05-13T20:03:00Z">
        <w:r w:rsidR="00157FFB">
          <w:rPr>
            <w:rFonts w:asciiTheme="majorHAnsi" w:hAnsiTheme="majorHAnsi" w:cstheme="majorHAnsi"/>
          </w:rPr>
          <w:t>they go, so will their P.E.T., always cheering them on.</w:t>
        </w:r>
      </w:ins>
    </w:p>
    <w:p w14:paraId="301ADE63" w14:textId="09A3F4D7" w:rsidR="00566798" w:rsidRPr="00DE7F8C" w:rsidDel="00566798" w:rsidRDefault="00063BD9">
      <w:pPr>
        <w:ind w:left="720" w:right="720"/>
        <w:jc w:val="both"/>
        <w:rPr>
          <w:del w:id="449" w:author="Melissa McClure" w:date="2018-05-06T12:24:00Z"/>
          <w:rFonts w:asciiTheme="majorHAnsi" w:hAnsiTheme="majorHAnsi" w:cstheme="majorHAnsi"/>
          <w:color w:val="222D35"/>
          <w:rPrChange w:id="450" w:author="Melissa McClure" w:date="2018-05-06T18:41:00Z">
            <w:rPr>
              <w:del w:id="451" w:author="Melissa McClure" w:date="2018-05-06T12:24:00Z"/>
              <w:rFonts w:asciiTheme="majorHAnsi" w:eastAsia="Garamond" w:hAnsiTheme="majorHAnsi" w:cstheme="majorHAnsi"/>
              <w:color w:val="24292E"/>
            </w:rPr>
          </w:rPrChange>
        </w:rPr>
        <w:pPrChange w:id="452" w:author="Melissa McClure" w:date="2018-05-06T18:41:00Z">
          <w:pPr>
            <w:ind w:firstLine="720"/>
          </w:pPr>
        </w:pPrChange>
      </w:pPr>
      <w:ins w:id="453" w:author="Viens, Phillip" w:date="2018-05-06T18:17:00Z">
        <w:del w:id="454" w:author="Melissa McClure" w:date="2018-05-06T18:41:00Z">
          <w:r w:rsidDel="00DE7F8C">
            <w:rPr>
              <w:rFonts w:asciiTheme="majorHAnsi" w:hAnsiTheme="majorHAnsi" w:cstheme="majorHAnsi"/>
              <w:color w:val="222D35"/>
            </w:rPr>
            <w:lastRenderedPageBreak/>
            <w:delText xml:space="preserve"> </w:delText>
          </w:r>
        </w:del>
      </w:ins>
    </w:p>
    <w:p w14:paraId="163D3597" w14:textId="75D082AF" w:rsidR="005B75ED" w:rsidRPr="0088688E" w:rsidDel="00566798" w:rsidRDefault="005B75ED">
      <w:pPr>
        <w:rPr>
          <w:del w:id="455" w:author="Unknown"/>
          <w:rFonts w:asciiTheme="majorHAnsi" w:hAnsiTheme="majorHAnsi" w:cstheme="majorHAnsi"/>
          <w:i/>
          <w:color w:val="ED7D31" w:themeColor="accent2"/>
          <w:rPrChange w:id="456" w:author="Melissa McClure" w:date="2018-05-06T12:29:00Z">
            <w:rPr>
              <w:del w:id="457" w:author="Unknown"/>
            </w:rPr>
          </w:rPrChange>
        </w:rPr>
        <w:pPrChange w:id="458" w:author="Melissa McClure" w:date="2018-05-04T14:07:00Z">
          <w:pPr>
            <w:ind w:firstLine="720"/>
          </w:pPr>
        </w:pPrChange>
      </w:pPr>
    </w:p>
    <w:p w14:paraId="2652C694" w14:textId="5B3275B9" w:rsidR="0EF8317B" w:rsidRPr="0088688E" w:rsidRDefault="0EF8317B" w:rsidP="0EF8317B">
      <w:pPr>
        <w:rPr>
          <w:rFonts w:asciiTheme="majorHAnsi" w:hAnsiTheme="majorHAnsi" w:cstheme="majorHAnsi"/>
          <w:rPrChange w:id="459" w:author="Melissa McClure" w:date="2018-05-06T12:29:00Z">
            <w:rPr/>
          </w:rPrChange>
        </w:rPr>
      </w:pPr>
      <w:del w:id="460" w:author="Melissa McClure" w:date="2018-05-06T12:24:00Z">
        <w:r w:rsidRPr="0088688E" w:rsidDel="00566798">
          <w:rPr>
            <w:rFonts w:asciiTheme="majorHAnsi" w:eastAsia="Garamond" w:hAnsiTheme="majorHAnsi" w:cstheme="majorHAnsi"/>
            <w:color w:val="24292E"/>
            <w:rPrChange w:id="461" w:author="Melissa McClure" w:date="2018-05-06T12:29:00Z">
              <w:rPr>
                <w:rFonts w:ascii="Garamond" w:eastAsia="Garamond" w:hAnsi="Garamond" w:cs="Garamond"/>
                <w:color w:val="24292E"/>
              </w:rPr>
            </w:rPrChange>
          </w:rPr>
          <w:delText xml:space="preserve"> </w:delText>
        </w:r>
      </w:del>
    </w:p>
    <w:p w14:paraId="5D793760" w14:textId="789C449D" w:rsidR="0EF8317B" w:rsidRPr="004C3314" w:rsidDel="00882A5E" w:rsidRDefault="0EF8317B">
      <w:pPr>
        <w:rPr>
          <w:del w:id="462" w:author="Unknown"/>
          <w:rFonts w:asciiTheme="majorHAnsi" w:eastAsia="Calibri" w:hAnsiTheme="majorHAnsi" w:cstheme="majorHAnsi"/>
          <w:b/>
          <w:sz w:val="28"/>
          <w:szCs w:val="28"/>
        </w:rPr>
      </w:pPr>
      <w:r w:rsidRPr="53F85883">
        <w:rPr>
          <w:rFonts w:asciiTheme="majorHAnsi" w:eastAsia="Calibri" w:hAnsiTheme="majorHAnsi" w:cstheme="majorBidi"/>
          <w:b/>
          <w:sz w:val="28"/>
          <w:szCs w:val="28"/>
          <w:rPrChange w:id="463" w:author="Melissa McClure" w:date="2018-05-06T12:29:00Z">
            <w:rPr>
              <w:rFonts w:ascii="Calibri" w:eastAsia="Calibri" w:hAnsi="Calibri" w:cs="Calibri"/>
            </w:rPr>
          </w:rPrChange>
        </w:rPr>
        <w:t>2        In Scope</w:t>
      </w:r>
      <w:ins w:id="464" w:author="Melissa McClure" w:date="2018-05-04T14:04:00Z">
        <w:r w:rsidR="00D975C3" w:rsidRPr="003E12E9">
          <w:rPr>
            <w:rFonts w:asciiTheme="majorHAnsi" w:eastAsia="Calibri" w:hAnsiTheme="majorHAnsi" w:cstheme="majorBidi"/>
            <w:b/>
            <w:sz w:val="28"/>
            <w:szCs w:val="28"/>
          </w:rPr>
          <w:t xml:space="preserve"> </w:t>
        </w:r>
        <w:del w:id="465" w:author="Viens, Phillip" w:date="2018-05-04T18:22:00Z">
          <w:r w:rsidR="00D975C3" w:rsidRPr="004C3314">
            <w:rPr>
              <w:rFonts w:asciiTheme="majorHAnsi" w:eastAsia="Calibri" w:hAnsiTheme="majorHAnsi" w:cstheme="majorHAnsi"/>
              <w:b/>
              <w:sz w:val="28"/>
            </w:rPr>
            <w:delText xml:space="preserve"> </w:delText>
          </w:r>
        </w:del>
      </w:ins>
    </w:p>
    <w:p w14:paraId="011250E5" w14:textId="77777777" w:rsidR="00882A5E" w:rsidRPr="003E12E9" w:rsidRDefault="00882A5E">
      <w:pPr>
        <w:rPr>
          <w:rFonts w:asciiTheme="majorHAnsi" w:eastAsia="Calibri" w:hAnsiTheme="majorHAnsi" w:cstheme="majorBidi"/>
          <w:b/>
          <w:sz w:val="28"/>
          <w:szCs w:val="28"/>
        </w:rPr>
      </w:pPr>
    </w:p>
    <w:p w14:paraId="44E7AD7E" w14:textId="15C718EF" w:rsidR="00A25664" w:rsidRPr="00BC55DC" w:rsidRDefault="00A25664" w:rsidP="00A25664">
      <w:pPr>
        <w:ind w:left="1440" w:right="720" w:hanging="720"/>
        <w:jc w:val="both"/>
        <w:rPr>
          <w:ins w:id="466" w:author="Melissa McClure" w:date="2018-05-06T12:25:00Z"/>
          <w:rFonts w:asciiTheme="majorHAnsi" w:eastAsia="Garamond" w:hAnsiTheme="majorHAnsi" w:cstheme="majorHAnsi"/>
          <w:color w:val="24292E"/>
          <w:sz w:val="20"/>
          <w:szCs w:val="20"/>
        </w:rPr>
      </w:pPr>
      <w:ins w:id="467" w:author="Melissa McClure" w:date="2018-05-06T12:25:00Z">
        <w:r w:rsidRPr="00BC55DC">
          <w:rPr>
            <w:rFonts w:asciiTheme="majorHAnsi" w:eastAsia="Garamond" w:hAnsiTheme="majorHAnsi" w:cstheme="majorHAnsi"/>
            <w:b/>
            <w:color w:val="24292E"/>
            <w:sz w:val="20"/>
            <w:szCs w:val="20"/>
          </w:rPr>
          <w:t xml:space="preserve">IS 2.1 </w:t>
        </w:r>
        <w:r w:rsidRPr="00BC55DC">
          <w:rPr>
            <w:rFonts w:asciiTheme="majorHAnsi" w:eastAsia="Garamond" w:hAnsiTheme="majorHAnsi" w:cstheme="majorHAnsi"/>
            <w:b/>
            <w:color w:val="24292E"/>
            <w:sz w:val="20"/>
            <w:szCs w:val="20"/>
          </w:rPr>
          <w:tab/>
        </w:r>
        <w:r w:rsidRPr="00BC55DC">
          <w:rPr>
            <w:rFonts w:asciiTheme="majorHAnsi" w:eastAsia="Garamond" w:hAnsiTheme="majorHAnsi" w:cstheme="majorHAnsi"/>
            <w:color w:val="24292E"/>
          </w:rPr>
          <w:t>Track</w:t>
        </w:r>
      </w:ins>
      <w:ins w:id="468" w:author="Melissa McClure" w:date="2018-05-06T18:37:00Z">
        <w:r w:rsidR="005659CE">
          <w:rPr>
            <w:rFonts w:asciiTheme="majorHAnsi" w:eastAsia="Garamond" w:hAnsiTheme="majorHAnsi" w:cstheme="majorHAnsi"/>
            <w:color w:val="24292E"/>
          </w:rPr>
          <w:t>A</w:t>
        </w:r>
      </w:ins>
      <w:ins w:id="469" w:author="Melissa McClure" w:date="2018-05-06T12:25:00Z">
        <w:r w:rsidRPr="00BC55DC">
          <w:rPr>
            <w:rFonts w:asciiTheme="majorHAnsi" w:eastAsia="Garamond" w:hAnsiTheme="majorHAnsi" w:cstheme="majorHAnsi"/>
            <w:color w:val="24292E"/>
          </w:rPr>
          <w:t>demy will track the students’ community hours using</w:t>
        </w:r>
        <w:r w:rsidRPr="00BC55DC">
          <w:rPr>
            <w:rFonts w:asciiTheme="majorHAnsi" w:eastAsia="Garamond" w:hAnsiTheme="majorHAnsi" w:cstheme="majorHAnsi"/>
            <w:color w:val="24292E"/>
            <w:sz w:val="20"/>
            <w:szCs w:val="20"/>
          </w:rPr>
          <w:t xml:space="preserve"> a single terminal located in the classroom where they will log in when they arrive and log out when they leave by clicking on their picture each time.</w:t>
        </w:r>
      </w:ins>
    </w:p>
    <w:p w14:paraId="06F7A074" w14:textId="013FAD9E" w:rsidR="00A25664" w:rsidRPr="003E12E9" w:rsidRDefault="00A25664" w:rsidP="00A25664">
      <w:pPr>
        <w:ind w:left="1440" w:right="720" w:hanging="720"/>
        <w:jc w:val="both"/>
        <w:rPr>
          <w:ins w:id="470" w:author="Melissa McClure" w:date="2018-05-06T12:25:00Z"/>
          <w:rFonts w:asciiTheme="majorHAnsi" w:eastAsia="Garamond" w:hAnsiTheme="majorHAnsi" w:cstheme="majorBidi"/>
          <w:color w:val="24292E"/>
          <w:sz w:val="20"/>
          <w:szCs w:val="20"/>
        </w:rPr>
      </w:pPr>
      <w:ins w:id="471" w:author="Melissa McClure" w:date="2018-05-06T12:25:00Z">
        <w:r w:rsidRPr="003E12E9">
          <w:rPr>
            <w:rFonts w:asciiTheme="majorHAnsi" w:eastAsia="Garamond" w:hAnsiTheme="majorHAnsi" w:cstheme="majorBidi"/>
            <w:b/>
            <w:color w:val="24292E"/>
            <w:sz w:val="20"/>
            <w:szCs w:val="20"/>
          </w:rPr>
          <w:t>IS 2.2</w:t>
        </w:r>
        <w:r w:rsidRPr="00BC55DC">
          <w:rPr>
            <w:rFonts w:asciiTheme="majorHAnsi" w:eastAsia="Garamond" w:hAnsiTheme="majorHAnsi" w:cstheme="majorHAnsi"/>
            <w:b/>
            <w:color w:val="24292E"/>
            <w:sz w:val="20"/>
            <w:szCs w:val="20"/>
          </w:rPr>
          <w:tab/>
        </w:r>
        <w:r w:rsidRPr="00AE10EE">
          <w:rPr>
            <w:rFonts w:asciiTheme="majorHAnsi" w:eastAsia="Garamond" w:hAnsiTheme="majorHAnsi" w:cstheme="majorBidi"/>
            <w:color w:val="24292E"/>
            <w:sz w:val="20"/>
            <w:szCs w:val="20"/>
          </w:rPr>
          <w:t>Track</w:t>
        </w:r>
      </w:ins>
      <w:ins w:id="472" w:author="Melissa McClure" w:date="2018-05-06T18:37:00Z">
        <w:r w:rsidR="005659CE" w:rsidRPr="00AE10EE">
          <w:rPr>
            <w:rFonts w:asciiTheme="majorHAnsi" w:eastAsia="Garamond" w:hAnsiTheme="majorHAnsi" w:cstheme="majorBidi"/>
            <w:color w:val="24292E"/>
            <w:sz w:val="20"/>
            <w:szCs w:val="20"/>
          </w:rPr>
          <w:t>A</w:t>
        </w:r>
      </w:ins>
      <w:ins w:id="473" w:author="Melissa McClure" w:date="2018-05-06T12:25:00Z">
        <w:r w:rsidRPr="00AE10EE">
          <w:rPr>
            <w:rFonts w:asciiTheme="majorHAnsi" w:eastAsia="Garamond" w:hAnsiTheme="majorHAnsi" w:cstheme="majorBidi"/>
            <w:color w:val="24292E"/>
            <w:sz w:val="20"/>
            <w:szCs w:val="20"/>
          </w:rPr>
          <w:t>demy will automatically log out students at the end of the day in case they forget to log out.</w:t>
        </w:r>
      </w:ins>
    </w:p>
    <w:p w14:paraId="64D34846" w14:textId="77777777" w:rsidR="00A25664" w:rsidRPr="003E12E9" w:rsidRDefault="00A25664" w:rsidP="00A25664">
      <w:pPr>
        <w:ind w:left="1440" w:right="720" w:hanging="720"/>
        <w:jc w:val="both"/>
        <w:rPr>
          <w:ins w:id="474" w:author="Melissa McClure" w:date="2018-05-06T12:25:00Z"/>
          <w:rFonts w:asciiTheme="majorHAnsi" w:hAnsiTheme="majorHAnsi" w:cstheme="majorBidi"/>
        </w:rPr>
      </w:pPr>
      <w:ins w:id="475" w:author="Melissa McClure" w:date="2018-05-06T12:25:00Z">
        <w:r w:rsidRPr="003E12E9">
          <w:rPr>
            <w:rFonts w:asciiTheme="majorHAnsi" w:eastAsia="Garamond" w:hAnsiTheme="majorHAnsi" w:cstheme="majorBidi"/>
            <w:b/>
            <w:color w:val="24292E"/>
            <w:sz w:val="20"/>
            <w:szCs w:val="20"/>
          </w:rPr>
          <w:t>IS 2.3</w:t>
        </w:r>
        <w:r w:rsidRPr="00BC55DC">
          <w:rPr>
            <w:rFonts w:asciiTheme="majorHAnsi" w:eastAsia="Garamond" w:hAnsiTheme="majorHAnsi" w:cstheme="majorHAnsi"/>
            <w:b/>
            <w:color w:val="24292E"/>
            <w:sz w:val="20"/>
            <w:szCs w:val="20"/>
          </w:rPr>
          <w:tab/>
        </w:r>
        <w:r w:rsidRPr="00AE10EE">
          <w:rPr>
            <w:rFonts w:asciiTheme="majorHAnsi" w:eastAsia="Garamond" w:hAnsiTheme="majorHAnsi" w:cstheme="majorBidi"/>
            <w:color w:val="24292E"/>
          </w:rPr>
          <w:t>Administrators will have full access of student profiles to ensure correctness of statistics. They will have tools to manipulate data or change results as necessary.</w:t>
        </w:r>
      </w:ins>
    </w:p>
    <w:p w14:paraId="18887FDF" w14:textId="7828871B" w:rsidR="00A25664" w:rsidRPr="00BC55DC" w:rsidRDefault="00A25664" w:rsidP="00A25664">
      <w:pPr>
        <w:ind w:left="1440" w:right="720" w:hanging="720"/>
        <w:jc w:val="both"/>
        <w:rPr>
          <w:ins w:id="476" w:author="Melissa McClure" w:date="2018-05-06T12:25:00Z"/>
          <w:rFonts w:asciiTheme="majorHAnsi" w:hAnsiTheme="majorHAnsi" w:cstheme="majorHAnsi"/>
        </w:rPr>
      </w:pPr>
      <w:ins w:id="477" w:author="Melissa McClure" w:date="2018-05-06T12:25:00Z">
        <w:r w:rsidRPr="00BC55DC">
          <w:rPr>
            <w:rFonts w:asciiTheme="majorHAnsi" w:eastAsia="Garamond" w:hAnsiTheme="majorHAnsi" w:cstheme="majorHAnsi"/>
            <w:b/>
            <w:bCs/>
            <w:color w:val="24292E"/>
            <w:sz w:val="20"/>
            <w:szCs w:val="20"/>
          </w:rPr>
          <w:t>IS 2.4</w:t>
        </w:r>
        <w:r w:rsidRPr="00BC55DC">
          <w:rPr>
            <w:rFonts w:asciiTheme="majorHAnsi" w:eastAsia="Garamond" w:hAnsiTheme="majorHAnsi" w:cstheme="majorHAnsi"/>
            <w:color w:val="24292E"/>
            <w:sz w:val="20"/>
            <w:szCs w:val="20"/>
          </w:rPr>
          <w:t xml:space="preserve">     </w:t>
        </w:r>
        <w:r w:rsidRPr="00BC55DC">
          <w:rPr>
            <w:rFonts w:asciiTheme="majorHAnsi" w:eastAsia="Garamond" w:hAnsiTheme="majorHAnsi" w:cstheme="majorHAnsi"/>
            <w:color w:val="24292E"/>
            <w:sz w:val="20"/>
            <w:szCs w:val="20"/>
          </w:rPr>
          <w:tab/>
          <w:t>Track</w:t>
        </w:r>
      </w:ins>
      <w:ins w:id="478" w:author="Melissa McClure" w:date="2018-05-06T18:37:00Z">
        <w:r w:rsidR="005659CE">
          <w:rPr>
            <w:rFonts w:asciiTheme="majorHAnsi" w:eastAsia="Garamond" w:hAnsiTheme="majorHAnsi" w:cstheme="majorHAnsi"/>
            <w:color w:val="24292E"/>
            <w:sz w:val="20"/>
            <w:szCs w:val="20"/>
          </w:rPr>
          <w:t>A</w:t>
        </w:r>
      </w:ins>
      <w:ins w:id="479" w:author="Melissa McClure" w:date="2018-05-06T12:25:00Z">
        <w:r w:rsidRPr="00BC55DC">
          <w:rPr>
            <w:rFonts w:asciiTheme="majorHAnsi" w:eastAsia="Garamond" w:hAnsiTheme="majorHAnsi" w:cstheme="majorHAnsi"/>
            <w:color w:val="24292E"/>
            <w:sz w:val="20"/>
            <w:szCs w:val="20"/>
          </w:rPr>
          <w:t xml:space="preserve">demy will </w:t>
        </w:r>
        <w:r w:rsidRPr="00BC55DC">
          <w:rPr>
            <w:rFonts w:asciiTheme="majorHAnsi" w:eastAsia="Garamond" w:hAnsiTheme="majorHAnsi" w:cstheme="majorHAnsi"/>
            <w:color w:val="24292E"/>
          </w:rPr>
          <w:t>provide detailed reports to the administrator of each students’ attendance including total community hours, days of the week attended along with hours of each day attended.</w:t>
        </w:r>
      </w:ins>
    </w:p>
    <w:p w14:paraId="479E4AB4" w14:textId="0FE5ABED" w:rsidR="00A25664" w:rsidRPr="00BC55DC" w:rsidRDefault="00A25664" w:rsidP="00A25664">
      <w:pPr>
        <w:ind w:left="1440" w:right="720" w:hanging="720"/>
        <w:jc w:val="both"/>
        <w:rPr>
          <w:ins w:id="480" w:author="Melissa McClure" w:date="2018-05-06T12:25:00Z"/>
          <w:rFonts w:asciiTheme="majorHAnsi" w:hAnsiTheme="majorHAnsi" w:cstheme="majorHAnsi"/>
        </w:rPr>
      </w:pPr>
      <w:ins w:id="481" w:author="Melissa McClure" w:date="2018-05-06T12:25:00Z">
        <w:r w:rsidRPr="00BC55DC">
          <w:rPr>
            <w:rFonts w:asciiTheme="majorHAnsi" w:eastAsia="Garamond" w:hAnsiTheme="majorHAnsi" w:cstheme="majorHAnsi"/>
            <w:b/>
            <w:bCs/>
            <w:color w:val="24292E"/>
            <w:sz w:val="20"/>
            <w:szCs w:val="20"/>
          </w:rPr>
          <w:t>IS 2.5</w:t>
        </w:r>
        <w:r w:rsidRPr="00BC55DC">
          <w:rPr>
            <w:rFonts w:asciiTheme="majorHAnsi" w:eastAsia="Garamond" w:hAnsiTheme="majorHAnsi" w:cstheme="majorHAnsi"/>
            <w:color w:val="24292E"/>
            <w:sz w:val="20"/>
            <w:szCs w:val="20"/>
          </w:rPr>
          <w:t xml:space="preserve"> </w:t>
        </w:r>
        <w:r w:rsidRPr="00BC55DC">
          <w:rPr>
            <w:rFonts w:asciiTheme="majorHAnsi" w:eastAsia="Garamond" w:hAnsiTheme="majorHAnsi" w:cstheme="majorHAnsi"/>
            <w:color w:val="24292E"/>
          </w:rPr>
          <w:t xml:space="preserve">   </w:t>
        </w:r>
        <w:r w:rsidRPr="00BC55DC">
          <w:rPr>
            <w:rFonts w:asciiTheme="majorHAnsi" w:eastAsia="Garamond" w:hAnsiTheme="majorHAnsi" w:cstheme="majorHAnsi"/>
            <w:color w:val="24292E"/>
          </w:rPr>
          <w:tab/>
        </w:r>
        <w:r w:rsidRPr="00BC55DC">
          <w:rPr>
            <w:rFonts w:asciiTheme="majorHAnsi" w:eastAsia="Garamond" w:hAnsiTheme="majorHAnsi" w:cstheme="majorHAnsi"/>
          </w:rPr>
          <w:t>Track</w:t>
        </w:r>
      </w:ins>
      <w:ins w:id="482" w:author="Melissa McClure" w:date="2018-05-06T18:37:00Z">
        <w:r w:rsidR="005659CE">
          <w:rPr>
            <w:rFonts w:asciiTheme="majorHAnsi" w:eastAsia="Garamond" w:hAnsiTheme="majorHAnsi" w:cstheme="majorHAnsi"/>
          </w:rPr>
          <w:t>A</w:t>
        </w:r>
      </w:ins>
      <w:ins w:id="483" w:author="Melissa McClure" w:date="2018-05-06T12:25:00Z">
        <w:r w:rsidRPr="00BC55DC">
          <w:rPr>
            <w:rFonts w:asciiTheme="majorHAnsi" w:eastAsia="Garamond" w:hAnsiTheme="majorHAnsi" w:cstheme="majorHAnsi"/>
          </w:rPr>
          <w:t>demy will provide the administrator with an easily sharable report of student statistics.</w:t>
        </w:r>
      </w:ins>
    </w:p>
    <w:p w14:paraId="1EA4BA2D" w14:textId="77777777" w:rsidR="00A25664" w:rsidRPr="003E12E9" w:rsidRDefault="00A25664" w:rsidP="00A25664">
      <w:pPr>
        <w:ind w:left="1440" w:right="720" w:hanging="720"/>
        <w:jc w:val="both"/>
        <w:rPr>
          <w:ins w:id="484" w:author="Melissa McClure" w:date="2018-05-06T12:25:00Z"/>
          <w:rFonts w:asciiTheme="majorHAnsi" w:eastAsia="Garamond" w:hAnsiTheme="majorHAnsi" w:cstheme="majorBidi"/>
          <w:color w:val="24292E"/>
        </w:rPr>
      </w:pPr>
      <w:ins w:id="485" w:author="Melissa McClure" w:date="2018-05-06T12:25:00Z">
        <w:r w:rsidRPr="003E12E9">
          <w:rPr>
            <w:rFonts w:asciiTheme="majorHAnsi" w:eastAsia="Garamond" w:hAnsiTheme="majorHAnsi" w:cstheme="majorBidi"/>
            <w:b/>
            <w:color w:val="24292E"/>
            <w:sz w:val="20"/>
            <w:szCs w:val="20"/>
          </w:rPr>
          <w:t>IS 2.6</w:t>
        </w:r>
        <w:r w:rsidRPr="00AE10EE">
          <w:rPr>
            <w:rFonts w:asciiTheme="majorHAnsi" w:eastAsia="Garamond" w:hAnsiTheme="majorHAnsi" w:cstheme="majorBidi"/>
            <w:color w:val="24292E"/>
            <w:sz w:val="20"/>
            <w:szCs w:val="20"/>
          </w:rPr>
          <w:t xml:space="preserve"> </w:t>
        </w:r>
        <w:r w:rsidRPr="00AE10EE">
          <w:rPr>
            <w:rFonts w:asciiTheme="majorHAnsi" w:eastAsia="Garamond" w:hAnsiTheme="majorHAnsi" w:cstheme="majorBidi"/>
            <w:color w:val="24292E"/>
          </w:rPr>
          <w:t xml:space="preserve">   </w:t>
        </w:r>
        <w:r w:rsidRPr="00BC55DC">
          <w:rPr>
            <w:rFonts w:asciiTheme="majorHAnsi" w:eastAsia="Garamond" w:hAnsiTheme="majorHAnsi" w:cstheme="majorHAnsi"/>
            <w:color w:val="24292E"/>
          </w:rPr>
          <w:tab/>
        </w:r>
        <w:r w:rsidRPr="00AE10EE">
          <w:rPr>
            <w:rFonts w:asciiTheme="majorHAnsi" w:eastAsia="Garamond" w:hAnsiTheme="majorHAnsi" w:cstheme="majorBidi"/>
            <w:color w:val="24292E"/>
          </w:rPr>
          <w:t>At the end of the year a student’s information will be rolled over and archived into a saved document.</w:t>
        </w:r>
      </w:ins>
    </w:p>
    <w:p w14:paraId="30E59DED" w14:textId="5951C946" w:rsidR="00D975C3" w:rsidRPr="00BC55DC" w:rsidRDefault="00990CBA">
      <w:pPr>
        <w:rPr>
          <w:ins w:id="486" w:author="Melissa McClure" w:date="2018-05-04T14:05:00Z"/>
          <w:del w:id="487" w:author="Viens, Phillip" w:date="2018-05-04T18:22:00Z"/>
          <w:rFonts w:asciiTheme="majorHAnsi" w:hAnsiTheme="majorHAnsi" w:cstheme="majorHAnsi"/>
          <w:i/>
          <w:color w:val="ED7D31" w:themeColor="accent2"/>
        </w:rPr>
      </w:pPr>
      <w:ins w:id="488" w:author="Melissa McClure" w:date="2018-05-04T14:04:00Z">
        <w:del w:id="489" w:author="Viens, Phillip" w:date="2018-05-04T18:22:00Z">
          <w:r w:rsidRPr="00BC55DC">
            <w:rPr>
              <w:rFonts w:asciiTheme="majorHAnsi" w:hAnsiTheme="majorHAnsi" w:cstheme="majorHAnsi"/>
              <w:i/>
              <w:color w:val="ED7D31" w:themeColor="accent2"/>
            </w:rPr>
            <w:delText>Too many items, some should be in requirements instead</w:delText>
          </w:r>
        </w:del>
      </w:ins>
    </w:p>
    <w:p w14:paraId="3D6985DA" w14:textId="31A36DE1" w:rsidR="006102B9" w:rsidRPr="0088688E" w:rsidRDefault="006102B9">
      <w:pPr>
        <w:rPr>
          <w:rFonts w:asciiTheme="majorHAnsi" w:hAnsiTheme="majorHAnsi" w:cstheme="majorHAnsi"/>
          <w:i/>
          <w:color w:val="ED7D31" w:themeColor="accent2"/>
          <w:rPrChange w:id="490" w:author="Melissa McClure" w:date="2018-05-06T12:29:00Z">
            <w:rPr/>
          </w:rPrChange>
        </w:rPr>
      </w:pPr>
      <w:ins w:id="491" w:author="Melissa McClure" w:date="2018-05-04T14:05:00Z">
        <w:del w:id="492" w:author="Viens, Phillip" w:date="2018-05-04T18:22:00Z">
          <w:r w:rsidRPr="00BC55DC">
            <w:rPr>
              <w:rFonts w:asciiTheme="majorHAnsi" w:hAnsiTheme="majorHAnsi" w:cstheme="majorHAnsi"/>
              <w:i/>
              <w:color w:val="ED7D31" w:themeColor="accent2"/>
            </w:rPr>
            <w:delText>Not sure wh</w:delText>
          </w:r>
          <w:r w:rsidR="00417BD0" w:rsidRPr="00BC55DC">
            <w:rPr>
              <w:rFonts w:asciiTheme="majorHAnsi" w:hAnsiTheme="majorHAnsi" w:cstheme="majorHAnsi"/>
              <w:i/>
              <w:color w:val="ED7D31" w:themeColor="accent2"/>
            </w:rPr>
            <w:delText>at 2.2 refers to</w:delText>
          </w:r>
        </w:del>
      </w:ins>
    </w:p>
    <w:p w14:paraId="594671FD" w14:textId="085A2025" w:rsidR="0EF8317B" w:rsidRPr="0088688E" w:rsidDel="007C0809" w:rsidRDefault="0EF8317B" w:rsidP="0EF8317B">
      <w:pPr>
        <w:ind w:left="1440" w:hanging="720"/>
        <w:rPr>
          <w:del w:id="493" w:author="Melissa McClure" w:date="2018-05-06T18:44:00Z"/>
          <w:rFonts w:asciiTheme="majorHAnsi" w:hAnsiTheme="majorHAnsi" w:cstheme="majorHAnsi"/>
          <w:color w:val="ED7D31" w:themeColor="accent2"/>
          <w:rPrChange w:id="494" w:author="Melissa McClure" w:date="2018-05-06T12:29:00Z">
            <w:rPr>
              <w:del w:id="495" w:author="Melissa McClure" w:date="2018-05-06T18:44:00Z"/>
            </w:rPr>
          </w:rPrChange>
        </w:rPr>
      </w:pPr>
      <w:del w:id="496" w:author="Melissa McClure" w:date="2018-05-06T18:44:00Z">
        <w:r w:rsidRPr="0088688E" w:rsidDel="007C0809">
          <w:rPr>
            <w:rFonts w:asciiTheme="majorHAnsi" w:eastAsia="Garamond" w:hAnsiTheme="majorHAnsi" w:cstheme="majorHAnsi"/>
            <w:b/>
            <w:color w:val="ED7D31" w:themeColor="accent2"/>
            <w:sz w:val="20"/>
            <w:szCs w:val="20"/>
            <w:rPrChange w:id="497" w:author="Melissa McClure" w:date="2018-05-06T12:29:00Z">
              <w:rPr>
                <w:rFonts w:ascii="Garamond" w:eastAsia="Garamond" w:hAnsi="Garamond" w:cs="Garamond"/>
                <w:b/>
                <w:bCs/>
                <w:color w:val="24292E"/>
                <w:sz w:val="20"/>
                <w:szCs w:val="20"/>
              </w:rPr>
            </w:rPrChange>
          </w:rPr>
          <w:delText>IS 2.1</w:delText>
        </w:r>
        <w:r w:rsidRPr="0088688E" w:rsidDel="007C0809">
          <w:rPr>
            <w:rFonts w:asciiTheme="majorHAnsi" w:eastAsia="Garamond" w:hAnsiTheme="majorHAnsi" w:cstheme="majorHAnsi"/>
            <w:color w:val="ED7D31" w:themeColor="accent2"/>
            <w:sz w:val="20"/>
            <w:szCs w:val="20"/>
            <w:rPrChange w:id="498" w:author="Melissa McClure" w:date="2018-05-06T12:29:00Z">
              <w:rPr>
                <w:rFonts w:ascii="Garamond" w:eastAsia="Garamond" w:hAnsi="Garamond" w:cs="Garamond"/>
                <w:color w:val="24292E"/>
                <w:sz w:val="20"/>
                <w:szCs w:val="20"/>
              </w:rPr>
            </w:rPrChange>
          </w:rPr>
          <w:delText xml:space="preserve"> </w:delText>
        </w:r>
        <w:r w:rsidRPr="0088688E" w:rsidDel="007C0809">
          <w:rPr>
            <w:rFonts w:asciiTheme="majorHAnsi" w:eastAsia="Garamond" w:hAnsiTheme="majorHAnsi" w:cstheme="majorHAnsi"/>
            <w:color w:val="ED7D31" w:themeColor="accent2"/>
            <w:rPrChange w:id="499" w:author="Melissa McClure" w:date="2018-05-06T12:29:00Z">
              <w:rPr>
                <w:rFonts w:ascii="Garamond" w:eastAsia="Garamond" w:hAnsi="Garamond" w:cs="Garamond"/>
                <w:color w:val="24292E"/>
              </w:rPr>
            </w:rPrChange>
          </w:rPr>
          <w:delText xml:space="preserve">    The Attendance Management system addresses Middle College High School</w:delText>
        </w:r>
      </w:del>
      <w:del w:id="500" w:author="Melissa McClure" w:date="2018-05-04T14:06:00Z">
        <w:r w:rsidRPr="0088688E" w:rsidDel="00417BD0">
          <w:rPr>
            <w:rFonts w:asciiTheme="majorHAnsi" w:eastAsia="Garamond" w:hAnsiTheme="majorHAnsi" w:cstheme="majorHAnsi"/>
            <w:color w:val="ED7D31" w:themeColor="accent2"/>
            <w:rPrChange w:id="501" w:author="Melissa McClure" w:date="2018-05-06T12:29:00Z">
              <w:rPr>
                <w:rFonts w:ascii="Garamond" w:eastAsia="Garamond" w:hAnsi="Garamond" w:cs="Garamond"/>
                <w:color w:val="24292E"/>
              </w:rPr>
            </w:rPrChange>
          </w:rPr>
          <w:delText>'</w:delText>
        </w:r>
      </w:del>
      <w:del w:id="502" w:author="Melissa McClure" w:date="2018-05-06T18:44:00Z">
        <w:r w:rsidRPr="0088688E" w:rsidDel="007C0809">
          <w:rPr>
            <w:rFonts w:asciiTheme="majorHAnsi" w:eastAsia="Garamond" w:hAnsiTheme="majorHAnsi" w:cstheme="majorHAnsi"/>
            <w:color w:val="ED7D31" w:themeColor="accent2"/>
            <w:rPrChange w:id="503" w:author="Melissa McClure" w:date="2018-05-06T12:29:00Z">
              <w:rPr>
                <w:rFonts w:ascii="Garamond" w:eastAsia="Garamond" w:hAnsi="Garamond" w:cs="Garamond"/>
                <w:color w:val="24292E"/>
              </w:rPr>
            </w:rPrChange>
          </w:rPr>
          <w:delText>s many issues stemming from attendance. It will provide the framework to better organize and track students</w:delText>
        </w:r>
      </w:del>
      <w:del w:id="504" w:author="Melissa McClure" w:date="2018-05-04T14:06:00Z">
        <w:r w:rsidRPr="0088688E" w:rsidDel="00417BD0">
          <w:rPr>
            <w:rFonts w:asciiTheme="majorHAnsi" w:eastAsia="Garamond" w:hAnsiTheme="majorHAnsi" w:cstheme="majorHAnsi"/>
            <w:color w:val="ED7D31" w:themeColor="accent2"/>
            <w:rPrChange w:id="505" w:author="Melissa McClure" w:date="2018-05-06T12:29:00Z">
              <w:rPr>
                <w:rFonts w:ascii="Garamond" w:eastAsia="Garamond" w:hAnsi="Garamond" w:cs="Garamond"/>
                <w:color w:val="24292E"/>
              </w:rPr>
            </w:rPrChange>
          </w:rPr>
          <w:delText>'</w:delText>
        </w:r>
      </w:del>
      <w:del w:id="506" w:author="Melissa McClure" w:date="2018-05-06T18:44:00Z">
        <w:r w:rsidRPr="0088688E" w:rsidDel="007C0809">
          <w:rPr>
            <w:rFonts w:asciiTheme="majorHAnsi" w:eastAsia="Garamond" w:hAnsiTheme="majorHAnsi" w:cstheme="majorHAnsi"/>
            <w:color w:val="ED7D31" w:themeColor="accent2"/>
            <w:rPrChange w:id="507" w:author="Melissa McClure" w:date="2018-05-06T12:29:00Z">
              <w:rPr>
                <w:rFonts w:ascii="Garamond" w:eastAsia="Garamond" w:hAnsi="Garamond" w:cs="Garamond"/>
                <w:color w:val="24292E"/>
              </w:rPr>
            </w:rPrChange>
          </w:rPr>
          <w:delText xml:space="preserve"> attendance as well as provide ways to positively reinforce students</w:delText>
        </w:r>
      </w:del>
      <w:del w:id="508" w:author="Melissa McClure" w:date="2018-05-04T14:06:00Z">
        <w:r w:rsidRPr="0088688E" w:rsidDel="00417BD0">
          <w:rPr>
            <w:rFonts w:asciiTheme="majorHAnsi" w:eastAsia="Garamond" w:hAnsiTheme="majorHAnsi" w:cstheme="majorHAnsi"/>
            <w:color w:val="ED7D31" w:themeColor="accent2"/>
            <w:rPrChange w:id="509" w:author="Melissa McClure" w:date="2018-05-06T12:29:00Z">
              <w:rPr>
                <w:rFonts w:ascii="Garamond" w:eastAsia="Garamond" w:hAnsi="Garamond" w:cs="Garamond"/>
                <w:color w:val="24292E"/>
              </w:rPr>
            </w:rPrChange>
          </w:rPr>
          <w:delText>'</w:delText>
        </w:r>
      </w:del>
      <w:del w:id="510" w:author="Melissa McClure" w:date="2018-05-06T18:44:00Z">
        <w:r w:rsidRPr="0088688E" w:rsidDel="007C0809">
          <w:rPr>
            <w:rFonts w:asciiTheme="majorHAnsi" w:eastAsia="Garamond" w:hAnsiTheme="majorHAnsi" w:cstheme="majorHAnsi"/>
            <w:color w:val="ED7D31" w:themeColor="accent2"/>
            <w:rPrChange w:id="511" w:author="Melissa McClure" w:date="2018-05-06T12:29:00Z">
              <w:rPr>
                <w:rFonts w:ascii="Garamond" w:eastAsia="Garamond" w:hAnsi="Garamond" w:cs="Garamond"/>
                <w:color w:val="24292E"/>
              </w:rPr>
            </w:rPrChange>
          </w:rPr>
          <w:delText xml:space="preserve"> involvement in their school community.</w:delText>
        </w:r>
      </w:del>
    </w:p>
    <w:p w14:paraId="2E49FF09" w14:textId="2D62E87A" w:rsidR="0EF8317B" w:rsidRPr="0088688E" w:rsidDel="007C0809" w:rsidRDefault="0EF8317B" w:rsidP="0EF8317B">
      <w:pPr>
        <w:ind w:left="1440" w:hanging="720"/>
        <w:rPr>
          <w:del w:id="512" w:author="Melissa McClure" w:date="2018-05-06T18:44:00Z"/>
          <w:rFonts w:asciiTheme="majorHAnsi" w:hAnsiTheme="majorHAnsi" w:cstheme="majorHAnsi"/>
          <w:color w:val="ED7D31" w:themeColor="accent2"/>
          <w:rPrChange w:id="513" w:author="Melissa McClure" w:date="2018-05-06T12:29:00Z">
            <w:rPr>
              <w:del w:id="514" w:author="Melissa McClure" w:date="2018-05-06T18:44:00Z"/>
            </w:rPr>
          </w:rPrChange>
        </w:rPr>
      </w:pPr>
      <w:del w:id="515" w:author="Melissa McClure" w:date="2018-05-06T18:44:00Z">
        <w:r w:rsidRPr="0088688E" w:rsidDel="007C0809">
          <w:rPr>
            <w:rFonts w:asciiTheme="majorHAnsi" w:eastAsia="Garamond" w:hAnsiTheme="majorHAnsi" w:cstheme="majorHAnsi"/>
            <w:b/>
            <w:bCs/>
            <w:color w:val="ED7D31" w:themeColor="accent2"/>
            <w:sz w:val="20"/>
            <w:szCs w:val="20"/>
            <w:rPrChange w:id="516" w:author="Melissa McClure" w:date="2018-05-06T12:29:00Z">
              <w:rPr>
                <w:rFonts w:ascii="Garamond" w:eastAsia="Garamond" w:hAnsi="Garamond" w:cs="Garamond"/>
                <w:b/>
                <w:bCs/>
                <w:color w:val="24292E"/>
                <w:sz w:val="20"/>
                <w:szCs w:val="20"/>
              </w:rPr>
            </w:rPrChange>
          </w:rPr>
          <w:delText>IS 2.2</w:delText>
        </w:r>
        <w:r w:rsidRPr="0088688E" w:rsidDel="007C0809">
          <w:rPr>
            <w:rFonts w:asciiTheme="majorHAnsi" w:eastAsia="Garamond" w:hAnsiTheme="majorHAnsi" w:cstheme="majorHAnsi"/>
            <w:color w:val="ED7D31" w:themeColor="accent2"/>
            <w:sz w:val="20"/>
            <w:szCs w:val="20"/>
            <w:rPrChange w:id="517" w:author="Melissa McClure" w:date="2018-05-06T12:29:00Z">
              <w:rPr>
                <w:rFonts w:ascii="Garamond" w:eastAsia="Garamond" w:hAnsi="Garamond" w:cs="Garamond"/>
                <w:color w:val="24292E"/>
                <w:sz w:val="20"/>
                <w:szCs w:val="20"/>
              </w:rPr>
            </w:rPrChange>
          </w:rPr>
          <w:delText xml:space="preserve"> </w:delText>
        </w:r>
        <w:r w:rsidRPr="0088688E" w:rsidDel="007C0809">
          <w:rPr>
            <w:rFonts w:asciiTheme="majorHAnsi" w:eastAsia="Garamond" w:hAnsiTheme="majorHAnsi" w:cstheme="majorHAnsi"/>
            <w:color w:val="ED7D31" w:themeColor="accent2"/>
            <w:rPrChange w:id="518" w:author="Melissa McClure" w:date="2018-05-06T12:29:00Z">
              <w:rPr>
                <w:rFonts w:ascii="Garamond" w:eastAsia="Garamond" w:hAnsi="Garamond" w:cs="Garamond"/>
                <w:color w:val="24292E"/>
              </w:rPr>
            </w:rPrChange>
          </w:rPr>
          <w:delText xml:space="preserve">   This system applies only to attendance tracking of students for system administrators.</w:delText>
        </w:r>
      </w:del>
    </w:p>
    <w:p w14:paraId="0CBEC18C" w14:textId="0FBFB6EC" w:rsidR="0EF8317B" w:rsidRPr="0088688E" w:rsidDel="007C0809" w:rsidRDefault="0EF8317B" w:rsidP="0EF8317B">
      <w:pPr>
        <w:ind w:left="1440" w:hanging="720"/>
        <w:rPr>
          <w:del w:id="519" w:author="Melissa McClure" w:date="2018-05-06T18:44:00Z"/>
          <w:rFonts w:asciiTheme="majorHAnsi" w:hAnsiTheme="majorHAnsi" w:cstheme="majorHAnsi"/>
          <w:color w:val="ED7D31" w:themeColor="accent2"/>
          <w:rPrChange w:id="520" w:author="Melissa McClure" w:date="2018-05-06T12:29:00Z">
            <w:rPr>
              <w:del w:id="521" w:author="Melissa McClure" w:date="2018-05-06T18:44:00Z"/>
            </w:rPr>
          </w:rPrChange>
        </w:rPr>
      </w:pPr>
      <w:del w:id="522" w:author="Melissa McClure" w:date="2018-05-06T18:44:00Z">
        <w:r w:rsidRPr="0088688E" w:rsidDel="007C0809">
          <w:rPr>
            <w:rFonts w:asciiTheme="majorHAnsi" w:eastAsia="Garamond" w:hAnsiTheme="majorHAnsi" w:cstheme="majorHAnsi"/>
            <w:b/>
            <w:color w:val="ED7D31" w:themeColor="accent2"/>
            <w:sz w:val="20"/>
            <w:szCs w:val="20"/>
            <w:rPrChange w:id="523" w:author="Melissa McClure" w:date="2018-05-06T12:29:00Z">
              <w:rPr>
                <w:rFonts w:ascii="Garamond" w:eastAsia="Garamond" w:hAnsi="Garamond" w:cs="Garamond"/>
                <w:b/>
                <w:bCs/>
                <w:color w:val="24292E"/>
                <w:sz w:val="20"/>
                <w:szCs w:val="20"/>
              </w:rPr>
            </w:rPrChange>
          </w:rPr>
          <w:delText>IS 2.</w:delText>
        </w:r>
      </w:del>
      <w:ins w:id="524" w:author="Viens, Phillip" w:date="2018-05-04T18:07:00Z">
        <w:del w:id="525" w:author="Melissa McClure" w:date="2018-05-06T18:44:00Z">
          <w:r w:rsidR="16E1F10F" w:rsidRPr="0088688E" w:rsidDel="007C0809">
            <w:rPr>
              <w:rFonts w:asciiTheme="majorHAnsi" w:eastAsia="Garamond" w:hAnsiTheme="majorHAnsi" w:cstheme="majorHAnsi"/>
              <w:b/>
              <w:bCs/>
              <w:color w:val="ED7D31" w:themeColor="accent2"/>
              <w:sz w:val="20"/>
              <w:szCs w:val="20"/>
              <w:rPrChange w:id="526" w:author="Melissa McClure" w:date="2018-05-06T12:29:00Z">
                <w:rPr>
                  <w:rFonts w:ascii="Garamond" w:eastAsia="Garamond" w:hAnsi="Garamond" w:cs="Garamond"/>
                  <w:b/>
                  <w:bCs/>
                  <w:color w:val="24292E"/>
                  <w:sz w:val="20"/>
                  <w:szCs w:val="20"/>
                </w:rPr>
              </w:rPrChange>
            </w:rPr>
            <w:delText>2</w:delText>
          </w:r>
        </w:del>
      </w:ins>
      <w:del w:id="527" w:author="Melissa McClure" w:date="2018-05-06T18:44:00Z">
        <w:r w:rsidRPr="0088688E" w:rsidDel="007C0809">
          <w:rPr>
            <w:rFonts w:asciiTheme="majorHAnsi" w:eastAsia="Garamond" w:hAnsiTheme="majorHAnsi" w:cstheme="majorHAnsi"/>
            <w:color w:val="ED7D31" w:themeColor="accent2"/>
            <w:sz w:val="20"/>
            <w:szCs w:val="20"/>
            <w:rPrChange w:id="528" w:author="Melissa McClure" w:date="2018-05-06T12:29:00Z">
              <w:rPr>
                <w:rFonts w:ascii="Garamond" w:eastAsia="Garamond" w:hAnsi="Garamond" w:cs="Garamond"/>
                <w:color w:val="24292E"/>
                <w:sz w:val="20"/>
                <w:szCs w:val="20"/>
              </w:rPr>
            </w:rPrChange>
          </w:rPr>
          <w:delText xml:space="preserve"> </w:delText>
        </w:r>
        <w:r w:rsidRPr="0088688E" w:rsidDel="007C0809">
          <w:rPr>
            <w:rFonts w:asciiTheme="majorHAnsi" w:eastAsia="Garamond" w:hAnsiTheme="majorHAnsi" w:cstheme="majorHAnsi"/>
            <w:color w:val="ED7D31" w:themeColor="accent2"/>
            <w:rPrChange w:id="529" w:author="Melissa McClure" w:date="2018-05-06T12:29:00Z">
              <w:rPr>
                <w:rFonts w:ascii="Garamond" w:eastAsia="Garamond" w:hAnsi="Garamond" w:cs="Garamond"/>
                <w:color w:val="24292E"/>
              </w:rPr>
            </w:rPrChange>
          </w:rPr>
          <w:delText xml:space="preserve">   The system will provide</w:delText>
        </w:r>
      </w:del>
      <w:ins w:id="530" w:author="Viens, Phillip" w:date="2018-05-04T18:08:00Z">
        <w:del w:id="531" w:author="Melissa McClure" w:date="2018-05-06T18:44:00Z">
          <w:r w:rsidRPr="0088688E" w:rsidDel="007C0809">
            <w:rPr>
              <w:rFonts w:asciiTheme="majorHAnsi" w:eastAsia="Garamond" w:hAnsiTheme="majorHAnsi" w:cstheme="majorHAnsi"/>
              <w:color w:val="ED7D31" w:themeColor="accent2"/>
              <w:rPrChange w:id="532" w:author="Melissa McClure" w:date="2018-05-06T12:29:00Z">
                <w:rPr>
                  <w:rFonts w:asciiTheme="majorHAnsi" w:eastAsia="Garamond" w:hAnsiTheme="majorHAnsi"/>
                  <w:color w:val="24292E"/>
                </w:rPr>
              </w:rPrChange>
            </w:rPr>
            <w:delText xml:space="preserve"> </w:delText>
          </w:r>
        </w:del>
      </w:ins>
      <w:ins w:id="533" w:author="Viens, Phillip" w:date="2018-05-04T18:10:00Z">
        <w:del w:id="534" w:author="Melissa McClure" w:date="2018-05-06T18:44:00Z">
          <w:r w:rsidR="00EA18A1" w:rsidRPr="0088688E" w:rsidDel="007C0809">
            <w:rPr>
              <w:rFonts w:asciiTheme="majorHAnsi" w:eastAsia="Garamond" w:hAnsiTheme="majorHAnsi" w:cstheme="majorHAnsi"/>
              <w:color w:val="ED7D31" w:themeColor="accent2"/>
              <w:rPrChange w:id="535" w:author="Melissa McClure" w:date="2018-05-06T12:29:00Z">
                <w:rPr>
                  <w:rFonts w:asciiTheme="majorHAnsi" w:eastAsia="Garamond" w:hAnsiTheme="majorHAnsi" w:cstheme="majorBidi"/>
                  <w:color w:val="24292E"/>
                </w:rPr>
              </w:rPrChange>
            </w:rPr>
            <w:delText xml:space="preserve">reports featuring </w:delText>
          </w:r>
        </w:del>
      </w:ins>
      <w:ins w:id="536" w:author="Viens, Phillip" w:date="2018-05-04T18:15:00Z">
        <w:del w:id="537" w:author="Melissa McClure" w:date="2018-05-06T18:44:00Z">
          <w:r w:rsidR="006E6E40" w:rsidRPr="0088688E" w:rsidDel="007C0809">
            <w:rPr>
              <w:rFonts w:asciiTheme="majorHAnsi" w:eastAsia="Garamond" w:hAnsiTheme="majorHAnsi" w:cstheme="majorHAnsi"/>
              <w:color w:val="ED7D31" w:themeColor="accent2"/>
              <w:rPrChange w:id="538" w:author="Melissa McClure" w:date="2018-05-06T12:29:00Z">
                <w:rPr>
                  <w:rFonts w:asciiTheme="majorHAnsi" w:eastAsia="Garamond" w:hAnsiTheme="majorHAnsi" w:cstheme="majorBidi"/>
                  <w:color w:val="24292E"/>
                </w:rPr>
              </w:rPrChange>
            </w:rPr>
            <w:delText>color coded graphs</w:delText>
          </w:r>
          <w:r w:rsidR="00F659D6" w:rsidRPr="0088688E" w:rsidDel="007C0809">
            <w:rPr>
              <w:rFonts w:asciiTheme="majorHAnsi" w:eastAsia="Garamond" w:hAnsiTheme="majorHAnsi" w:cstheme="majorHAnsi"/>
              <w:color w:val="ED7D31" w:themeColor="accent2"/>
              <w:rPrChange w:id="539" w:author="Melissa McClure" w:date="2018-05-06T12:29:00Z">
                <w:rPr>
                  <w:rFonts w:asciiTheme="majorHAnsi" w:eastAsia="Garamond" w:hAnsiTheme="majorHAnsi" w:cstheme="majorBidi"/>
                  <w:color w:val="24292E"/>
                </w:rPr>
              </w:rPrChange>
            </w:rPr>
            <w:delText xml:space="preserve"> detailing individual students attendance records</w:delText>
          </w:r>
        </w:del>
      </w:ins>
      <w:del w:id="540" w:author="Melissa McClure" w:date="2018-05-06T18:44:00Z">
        <w:r w:rsidRPr="0088688E" w:rsidDel="007C0809">
          <w:rPr>
            <w:rFonts w:asciiTheme="majorHAnsi" w:eastAsia="Garamond" w:hAnsiTheme="majorHAnsi" w:cstheme="majorHAnsi"/>
            <w:color w:val="ED7D31" w:themeColor="accent2"/>
            <w:rPrChange w:id="541" w:author="Melissa McClure" w:date="2018-05-06T12:29:00Z">
              <w:rPr>
                <w:rFonts w:ascii="Garamond" w:eastAsia="Garamond" w:hAnsi="Garamond" w:cs="Garamond"/>
                <w:color w:val="24292E"/>
              </w:rPr>
            </w:rPrChange>
          </w:rPr>
          <w:delText>detailed reports of students to administrator tracking any attendance streaks, as well as any statistical data that remains necessary.</w:delText>
        </w:r>
      </w:del>
    </w:p>
    <w:p w14:paraId="1EF9F19B" w14:textId="66FE10F3" w:rsidR="0EF8317B" w:rsidRPr="0088688E" w:rsidDel="007C0809" w:rsidRDefault="0EF8317B" w:rsidP="0EF8317B">
      <w:pPr>
        <w:ind w:left="1440" w:hanging="720"/>
        <w:rPr>
          <w:del w:id="542" w:author="Melissa McClure" w:date="2018-05-06T18:44:00Z"/>
          <w:rFonts w:asciiTheme="majorHAnsi" w:hAnsiTheme="majorHAnsi" w:cstheme="majorHAnsi"/>
          <w:color w:val="ED7D31" w:themeColor="accent2"/>
          <w:rPrChange w:id="543" w:author="Melissa McClure" w:date="2018-05-06T12:29:00Z">
            <w:rPr>
              <w:del w:id="544" w:author="Melissa McClure" w:date="2018-05-06T18:44:00Z"/>
            </w:rPr>
          </w:rPrChange>
        </w:rPr>
      </w:pPr>
      <w:commentRangeStart w:id="545"/>
      <w:del w:id="546" w:author="Melissa McClure" w:date="2018-05-06T18:44:00Z">
        <w:r w:rsidRPr="0088688E" w:rsidDel="007C0809">
          <w:rPr>
            <w:rFonts w:asciiTheme="majorHAnsi" w:eastAsia="Garamond" w:hAnsiTheme="majorHAnsi" w:cstheme="majorHAnsi"/>
            <w:b/>
            <w:color w:val="ED7D31" w:themeColor="accent2"/>
            <w:sz w:val="20"/>
            <w:szCs w:val="20"/>
            <w:rPrChange w:id="547" w:author="Melissa McClure" w:date="2018-05-06T12:29:00Z">
              <w:rPr>
                <w:rFonts w:ascii="Garamond" w:eastAsia="Garamond" w:hAnsi="Garamond" w:cs="Garamond"/>
                <w:b/>
                <w:bCs/>
                <w:color w:val="24292E"/>
                <w:sz w:val="20"/>
                <w:szCs w:val="20"/>
              </w:rPr>
            </w:rPrChange>
          </w:rPr>
          <w:delText>IS 2.</w:delText>
        </w:r>
      </w:del>
      <w:ins w:id="548" w:author="Viens, Phillip" w:date="2018-05-04T18:07:00Z">
        <w:del w:id="549" w:author="Melissa McClure" w:date="2018-05-06T18:44:00Z">
          <w:r w:rsidR="16E1F10F" w:rsidRPr="0088688E" w:rsidDel="007C0809">
            <w:rPr>
              <w:rFonts w:asciiTheme="majorHAnsi" w:eastAsia="Garamond" w:hAnsiTheme="majorHAnsi" w:cstheme="majorHAnsi"/>
              <w:b/>
              <w:bCs/>
              <w:color w:val="ED7D31" w:themeColor="accent2"/>
              <w:sz w:val="20"/>
              <w:szCs w:val="20"/>
              <w:rPrChange w:id="550" w:author="Melissa McClure" w:date="2018-05-06T12:29:00Z">
                <w:rPr>
                  <w:rFonts w:ascii="Garamond" w:eastAsia="Garamond" w:hAnsi="Garamond" w:cs="Garamond"/>
                  <w:b/>
                  <w:bCs/>
                  <w:color w:val="24292E"/>
                  <w:sz w:val="20"/>
                  <w:szCs w:val="20"/>
                </w:rPr>
              </w:rPrChange>
            </w:rPr>
            <w:delText>3</w:delText>
          </w:r>
        </w:del>
      </w:ins>
      <w:del w:id="551" w:author="Melissa McClure" w:date="2018-05-06T18:44:00Z">
        <w:r w:rsidRPr="0088688E" w:rsidDel="007C0809">
          <w:rPr>
            <w:rFonts w:asciiTheme="majorHAnsi" w:eastAsia="Garamond" w:hAnsiTheme="majorHAnsi" w:cstheme="majorHAnsi"/>
            <w:color w:val="ED7D31" w:themeColor="accent2"/>
            <w:sz w:val="20"/>
            <w:szCs w:val="20"/>
            <w:rPrChange w:id="552" w:author="Melissa McClure" w:date="2018-05-06T12:29:00Z">
              <w:rPr>
                <w:rFonts w:ascii="Garamond" w:eastAsia="Garamond" w:hAnsi="Garamond" w:cs="Garamond"/>
                <w:color w:val="24292E"/>
                <w:sz w:val="20"/>
                <w:szCs w:val="20"/>
              </w:rPr>
            </w:rPrChange>
          </w:rPr>
          <w:delText xml:space="preserve"> </w:delText>
        </w:r>
        <w:r w:rsidRPr="0088688E" w:rsidDel="007C0809">
          <w:rPr>
            <w:rFonts w:asciiTheme="majorHAnsi" w:eastAsia="Garamond" w:hAnsiTheme="majorHAnsi" w:cstheme="majorHAnsi"/>
            <w:color w:val="ED7D31" w:themeColor="accent2"/>
            <w:rPrChange w:id="553" w:author="Melissa McClure" w:date="2018-05-06T12:29:00Z">
              <w:rPr>
                <w:rFonts w:ascii="Garamond" w:eastAsia="Garamond" w:hAnsi="Garamond" w:cs="Garamond"/>
                <w:color w:val="24292E"/>
              </w:rPr>
            </w:rPrChange>
          </w:rPr>
          <w:delText xml:space="preserve">   This system will provide a simple check-in design where student </w:delText>
        </w:r>
      </w:del>
      <w:del w:id="554" w:author="Melissa McClure" w:date="2018-05-06T12:21:00Z">
        <w:r w:rsidRPr="0088688E" w:rsidDel="002809A2">
          <w:rPr>
            <w:rFonts w:asciiTheme="majorHAnsi" w:eastAsia="Garamond" w:hAnsiTheme="majorHAnsi" w:cstheme="majorHAnsi"/>
            <w:color w:val="ED7D31" w:themeColor="accent2"/>
            <w:rPrChange w:id="555" w:author="Melissa McClure" w:date="2018-05-06T12:29:00Z">
              <w:rPr>
                <w:rFonts w:ascii="Garamond" w:eastAsia="Garamond" w:hAnsi="Garamond" w:cs="Garamond"/>
                <w:color w:val="24292E"/>
              </w:rPr>
            </w:rPrChange>
          </w:rPr>
          <w:delText xml:space="preserve">click </w:delText>
        </w:r>
      </w:del>
      <w:del w:id="556" w:author="Melissa McClure" w:date="2018-05-06T18:44:00Z">
        <w:r w:rsidRPr="0088688E" w:rsidDel="007C0809">
          <w:rPr>
            <w:rFonts w:asciiTheme="majorHAnsi" w:eastAsia="Garamond" w:hAnsiTheme="majorHAnsi" w:cstheme="majorHAnsi"/>
            <w:color w:val="ED7D31" w:themeColor="accent2"/>
            <w:rPrChange w:id="557" w:author="Melissa McClure" w:date="2018-05-06T12:29:00Z">
              <w:rPr>
                <w:rFonts w:ascii="Garamond" w:eastAsia="Garamond" w:hAnsi="Garamond" w:cs="Garamond"/>
                <w:color w:val="24292E"/>
              </w:rPr>
            </w:rPrChange>
          </w:rPr>
          <w:delText>and drag their name from the “Not Present” to “Present” box and vice versa when leaving.</w:delText>
        </w:r>
        <w:commentRangeEnd w:id="545"/>
        <w:r w:rsidR="00DF598E" w:rsidRPr="0088688E" w:rsidDel="007C0809">
          <w:rPr>
            <w:rStyle w:val="Heading5Char"/>
            <w:rFonts w:cstheme="majorHAnsi"/>
            <w:color w:val="ED7D31" w:themeColor="accent2"/>
            <w:rPrChange w:id="558" w:author="Melissa McClure" w:date="2018-05-06T12:29:00Z">
              <w:rPr>
                <w:rStyle w:val="Heading5Char"/>
              </w:rPr>
            </w:rPrChange>
          </w:rPr>
          <w:commentReference w:id="545"/>
        </w:r>
      </w:del>
    </w:p>
    <w:p w14:paraId="44D4498F" w14:textId="5BB0F7CB" w:rsidR="0EF8317B" w:rsidRPr="0088688E" w:rsidDel="007C0809" w:rsidRDefault="0EF8317B" w:rsidP="0EF8317B">
      <w:pPr>
        <w:ind w:left="1440" w:hanging="720"/>
        <w:rPr>
          <w:del w:id="559" w:author="Melissa McClure" w:date="2018-05-06T18:44:00Z"/>
          <w:rFonts w:asciiTheme="majorHAnsi" w:hAnsiTheme="majorHAnsi" w:cstheme="majorHAnsi"/>
          <w:color w:val="ED7D31" w:themeColor="accent2"/>
          <w:rPrChange w:id="560" w:author="Melissa McClure" w:date="2018-05-06T12:29:00Z">
            <w:rPr>
              <w:del w:id="561" w:author="Melissa McClure" w:date="2018-05-06T18:44:00Z"/>
            </w:rPr>
          </w:rPrChange>
        </w:rPr>
      </w:pPr>
      <w:commentRangeStart w:id="562"/>
      <w:del w:id="563" w:author="Melissa McClure" w:date="2018-05-06T18:44:00Z">
        <w:r w:rsidRPr="0088688E" w:rsidDel="007C0809">
          <w:rPr>
            <w:rFonts w:asciiTheme="majorHAnsi" w:eastAsia="Garamond" w:hAnsiTheme="majorHAnsi" w:cstheme="majorHAnsi"/>
            <w:b/>
            <w:color w:val="ED7D31" w:themeColor="accent2"/>
            <w:sz w:val="20"/>
            <w:szCs w:val="20"/>
            <w:rPrChange w:id="564" w:author="Melissa McClure" w:date="2018-05-06T12:29:00Z">
              <w:rPr>
                <w:rFonts w:ascii="Garamond" w:eastAsia="Garamond" w:hAnsi="Garamond" w:cs="Garamond"/>
                <w:b/>
                <w:bCs/>
                <w:color w:val="24292E"/>
                <w:sz w:val="20"/>
                <w:szCs w:val="20"/>
              </w:rPr>
            </w:rPrChange>
          </w:rPr>
          <w:delText>IS 2.</w:delText>
        </w:r>
      </w:del>
      <w:ins w:id="565" w:author="Viens, Phillip" w:date="2018-05-04T18:07:00Z">
        <w:del w:id="566" w:author="Melissa McClure" w:date="2018-05-06T18:44:00Z">
          <w:r w:rsidRPr="0088688E" w:rsidDel="007C0809">
            <w:rPr>
              <w:rFonts w:asciiTheme="majorHAnsi" w:eastAsia="Garamond" w:hAnsiTheme="majorHAnsi" w:cstheme="majorHAnsi"/>
              <w:b/>
              <w:color w:val="ED7D31" w:themeColor="accent2"/>
              <w:sz w:val="20"/>
              <w:szCs w:val="20"/>
              <w:rPrChange w:id="567" w:author="Melissa McClure" w:date="2018-05-06T12:29:00Z">
                <w:rPr>
                  <w:rFonts w:ascii="Garamond" w:eastAsia="Garamond" w:hAnsi="Garamond" w:cs="Garamond"/>
                  <w:b/>
                  <w:bCs/>
                  <w:color w:val="24292E"/>
                  <w:sz w:val="20"/>
                  <w:szCs w:val="20"/>
                </w:rPr>
              </w:rPrChange>
            </w:rPr>
            <w:delText>4</w:delText>
          </w:r>
        </w:del>
      </w:ins>
      <w:del w:id="568" w:author="Melissa McClure" w:date="2018-05-06T18:44:00Z">
        <w:r w:rsidRPr="0088688E" w:rsidDel="007C0809">
          <w:rPr>
            <w:rFonts w:asciiTheme="majorHAnsi" w:eastAsia="Garamond" w:hAnsiTheme="majorHAnsi" w:cstheme="majorHAnsi"/>
            <w:color w:val="ED7D31" w:themeColor="accent2"/>
            <w:rPrChange w:id="569" w:author="Melissa McClure" w:date="2018-05-06T12:29:00Z">
              <w:rPr>
                <w:rFonts w:ascii="Garamond" w:eastAsia="Garamond" w:hAnsi="Garamond" w:cs="Garamond"/>
                <w:color w:val="24292E"/>
              </w:rPr>
            </w:rPrChange>
          </w:rPr>
          <w:delText xml:space="preserve">    Upon Check-in students will receive a quick notification congratulating them on their attendance streak</w:delText>
        </w:r>
        <w:commentRangeEnd w:id="562"/>
        <w:r w:rsidR="002E4741" w:rsidRPr="0088688E" w:rsidDel="007C0809">
          <w:rPr>
            <w:rStyle w:val="Heading5Char"/>
            <w:rFonts w:cstheme="majorHAnsi"/>
            <w:color w:val="ED7D31" w:themeColor="accent2"/>
            <w:rPrChange w:id="570" w:author="Melissa McClure" w:date="2018-05-06T12:29:00Z">
              <w:rPr>
                <w:rStyle w:val="Heading5Char"/>
              </w:rPr>
            </w:rPrChange>
          </w:rPr>
          <w:commentReference w:id="562"/>
        </w:r>
      </w:del>
    </w:p>
    <w:p w14:paraId="07D6179F" w14:textId="43ABBA75" w:rsidR="0EF8317B" w:rsidRPr="0088688E" w:rsidDel="007C0809" w:rsidRDefault="0EF8317B" w:rsidP="0EF8317B">
      <w:pPr>
        <w:ind w:left="1440" w:hanging="720"/>
        <w:rPr>
          <w:del w:id="571" w:author="Melissa McClure" w:date="2018-05-06T18:44:00Z"/>
          <w:rFonts w:asciiTheme="majorHAnsi" w:hAnsiTheme="majorHAnsi" w:cstheme="majorHAnsi"/>
          <w:color w:val="ED7D31" w:themeColor="accent2"/>
          <w:rPrChange w:id="572" w:author="Melissa McClure" w:date="2018-05-06T12:29:00Z">
            <w:rPr>
              <w:del w:id="573" w:author="Melissa McClure" w:date="2018-05-06T18:44:00Z"/>
            </w:rPr>
          </w:rPrChange>
        </w:rPr>
      </w:pPr>
      <w:del w:id="574" w:author="Melissa McClure" w:date="2018-05-06T18:44:00Z">
        <w:r w:rsidRPr="0088688E" w:rsidDel="007C0809">
          <w:rPr>
            <w:rFonts w:asciiTheme="majorHAnsi" w:eastAsia="Garamond" w:hAnsiTheme="majorHAnsi" w:cstheme="majorHAnsi"/>
            <w:b/>
            <w:color w:val="ED7D31" w:themeColor="accent2"/>
            <w:sz w:val="20"/>
            <w:szCs w:val="20"/>
            <w:rPrChange w:id="575" w:author="Melissa McClure" w:date="2018-05-06T12:29:00Z">
              <w:rPr>
                <w:rFonts w:ascii="Garamond" w:eastAsia="Garamond" w:hAnsi="Garamond" w:cs="Garamond"/>
                <w:b/>
                <w:bCs/>
                <w:color w:val="24292E"/>
                <w:sz w:val="20"/>
                <w:szCs w:val="20"/>
              </w:rPr>
            </w:rPrChange>
          </w:rPr>
          <w:lastRenderedPageBreak/>
          <w:delText>IS 2.5</w:delText>
        </w:r>
        <w:r w:rsidRPr="0088688E" w:rsidDel="007C0809">
          <w:rPr>
            <w:rFonts w:asciiTheme="majorHAnsi" w:eastAsia="Garamond" w:hAnsiTheme="majorHAnsi" w:cstheme="majorHAnsi"/>
            <w:color w:val="ED7D31" w:themeColor="accent2"/>
            <w:sz w:val="20"/>
            <w:szCs w:val="20"/>
            <w:rPrChange w:id="576" w:author="Melissa McClure" w:date="2018-05-06T12:29:00Z">
              <w:rPr>
                <w:rFonts w:ascii="Garamond" w:eastAsia="Garamond" w:hAnsi="Garamond" w:cs="Garamond"/>
                <w:color w:val="24292E"/>
                <w:sz w:val="20"/>
                <w:szCs w:val="20"/>
              </w:rPr>
            </w:rPrChange>
          </w:rPr>
          <w:delText xml:space="preserve">     </w:delText>
        </w:r>
        <w:r w:rsidRPr="0088688E" w:rsidDel="007C0809">
          <w:rPr>
            <w:rFonts w:asciiTheme="majorHAnsi" w:eastAsia="Garamond" w:hAnsiTheme="majorHAnsi" w:cstheme="majorHAnsi"/>
            <w:color w:val="ED7D31" w:themeColor="accent2"/>
            <w:rPrChange w:id="577" w:author="Melissa McClure" w:date="2018-05-06T12:29:00Z">
              <w:rPr>
                <w:rFonts w:ascii="Garamond" w:eastAsia="Garamond" w:hAnsi="Garamond" w:cs="Garamond"/>
                <w:color w:val="24292E"/>
              </w:rPr>
            </w:rPrChange>
          </w:rPr>
          <w:delText>Administrators will have full access of student profiles to ensure correctness of statistics. They will have tools to manipulate data or change results as necessary.</w:delText>
        </w:r>
      </w:del>
    </w:p>
    <w:p w14:paraId="156A2BCE" w14:textId="5B53F8F7" w:rsidR="0EF8317B" w:rsidRPr="0088688E" w:rsidDel="007C0809" w:rsidRDefault="0EF8317B" w:rsidP="0EF8317B">
      <w:pPr>
        <w:ind w:left="1440" w:hanging="720"/>
        <w:rPr>
          <w:del w:id="578" w:author="Melissa McClure" w:date="2018-05-06T18:44:00Z"/>
          <w:rFonts w:asciiTheme="majorHAnsi" w:hAnsiTheme="majorHAnsi" w:cstheme="majorHAnsi"/>
          <w:color w:val="ED7D31" w:themeColor="accent2"/>
          <w:rPrChange w:id="579" w:author="Melissa McClure" w:date="2018-05-06T12:29:00Z">
            <w:rPr>
              <w:del w:id="580" w:author="Melissa McClure" w:date="2018-05-06T18:44:00Z"/>
            </w:rPr>
          </w:rPrChange>
        </w:rPr>
      </w:pPr>
      <w:commentRangeStart w:id="581"/>
      <w:del w:id="582" w:author="Melissa McClure" w:date="2018-05-06T18:44:00Z">
        <w:r w:rsidRPr="0088688E" w:rsidDel="007C0809">
          <w:rPr>
            <w:rFonts w:asciiTheme="majorHAnsi" w:eastAsia="Garamond" w:hAnsiTheme="majorHAnsi" w:cstheme="majorHAnsi"/>
            <w:b/>
            <w:color w:val="ED7D31" w:themeColor="accent2"/>
            <w:sz w:val="20"/>
            <w:szCs w:val="20"/>
            <w:rPrChange w:id="583" w:author="Melissa McClure" w:date="2018-05-06T12:29:00Z">
              <w:rPr>
                <w:rFonts w:ascii="Garamond" w:eastAsia="Garamond" w:hAnsi="Garamond" w:cs="Garamond"/>
                <w:b/>
                <w:bCs/>
                <w:color w:val="24292E"/>
                <w:sz w:val="20"/>
                <w:szCs w:val="20"/>
              </w:rPr>
            </w:rPrChange>
          </w:rPr>
          <w:delText>IS 2.6</w:delText>
        </w:r>
        <w:r w:rsidRPr="0088688E" w:rsidDel="007C0809">
          <w:rPr>
            <w:rFonts w:asciiTheme="majorHAnsi" w:eastAsia="Garamond" w:hAnsiTheme="majorHAnsi" w:cstheme="majorHAnsi"/>
            <w:color w:val="ED7D31" w:themeColor="accent2"/>
            <w:sz w:val="20"/>
            <w:szCs w:val="20"/>
            <w:rPrChange w:id="584" w:author="Melissa McClure" w:date="2018-05-06T12:29:00Z">
              <w:rPr>
                <w:rFonts w:ascii="Garamond" w:eastAsia="Garamond" w:hAnsi="Garamond" w:cs="Garamond"/>
                <w:color w:val="24292E"/>
                <w:sz w:val="20"/>
                <w:szCs w:val="20"/>
              </w:rPr>
            </w:rPrChange>
          </w:rPr>
          <w:delText xml:space="preserve"> </w:delText>
        </w:r>
        <w:r w:rsidRPr="0088688E" w:rsidDel="007C0809">
          <w:rPr>
            <w:rFonts w:asciiTheme="majorHAnsi" w:eastAsia="Garamond" w:hAnsiTheme="majorHAnsi" w:cstheme="majorHAnsi"/>
            <w:color w:val="ED7D31" w:themeColor="accent2"/>
            <w:rPrChange w:id="585" w:author="Melissa McClure" w:date="2018-05-06T12:29:00Z">
              <w:rPr>
                <w:rFonts w:ascii="Garamond" w:eastAsia="Garamond" w:hAnsi="Garamond" w:cs="Garamond"/>
                <w:color w:val="24292E"/>
              </w:rPr>
            </w:rPrChange>
          </w:rPr>
          <w:delText xml:space="preserve">   Students and administrators will have the ability to add pictures to profiles.</w:delText>
        </w:r>
        <w:commentRangeEnd w:id="581"/>
        <w:r w:rsidR="002C5BC6" w:rsidRPr="0088688E" w:rsidDel="007C0809">
          <w:rPr>
            <w:rStyle w:val="CommentReference"/>
            <w:rFonts w:asciiTheme="majorHAnsi" w:hAnsiTheme="majorHAnsi" w:cstheme="majorHAnsi"/>
            <w:color w:val="ED7D31" w:themeColor="accent2"/>
            <w:rPrChange w:id="586" w:author="Melissa McClure" w:date="2018-05-06T12:29:00Z">
              <w:rPr>
                <w:rStyle w:val="CommentReference"/>
              </w:rPr>
            </w:rPrChange>
          </w:rPr>
          <w:commentReference w:id="581"/>
        </w:r>
      </w:del>
    </w:p>
    <w:p w14:paraId="3A2CEA3A" w14:textId="729932DA" w:rsidR="0EF8317B" w:rsidRPr="0088688E" w:rsidDel="007C0809" w:rsidRDefault="0EF8317B" w:rsidP="0EF8317B">
      <w:pPr>
        <w:ind w:left="1440" w:hanging="720"/>
        <w:rPr>
          <w:del w:id="587" w:author="Melissa McClure" w:date="2018-05-06T18:44:00Z"/>
          <w:rFonts w:asciiTheme="majorHAnsi" w:hAnsiTheme="majorHAnsi" w:cstheme="majorHAnsi"/>
          <w:color w:val="ED7D31" w:themeColor="accent2"/>
          <w:rPrChange w:id="588" w:author="Melissa McClure" w:date="2018-05-06T12:29:00Z">
            <w:rPr>
              <w:del w:id="589" w:author="Melissa McClure" w:date="2018-05-06T18:44:00Z"/>
            </w:rPr>
          </w:rPrChange>
        </w:rPr>
      </w:pPr>
      <w:del w:id="590" w:author="Melissa McClure" w:date="2018-05-06T18:44:00Z">
        <w:r w:rsidRPr="0088688E" w:rsidDel="007C0809">
          <w:rPr>
            <w:rFonts w:asciiTheme="majorHAnsi" w:eastAsia="Garamond" w:hAnsiTheme="majorHAnsi" w:cstheme="majorHAnsi"/>
            <w:b/>
            <w:color w:val="ED7D31" w:themeColor="accent2"/>
            <w:sz w:val="20"/>
            <w:szCs w:val="20"/>
            <w:rPrChange w:id="591" w:author="Melissa McClure" w:date="2018-05-06T12:29:00Z">
              <w:rPr>
                <w:rFonts w:ascii="Garamond" w:eastAsia="Garamond" w:hAnsi="Garamond" w:cs="Garamond"/>
                <w:b/>
                <w:bCs/>
                <w:color w:val="24292E"/>
                <w:sz w:val="20"/>
                <w:szCs w:val="20"/>
              </w:rPr>
            </w:rPrChange>
          </w:rPr>
          <w:delText>IS 2.7</w:delText>
        </w:r>
        <w:r w:rsidRPr="0088688E" w:rsidDel="007C0809">
          <w:rPr>
            <w:rFonts w:asciiTheme="majorHAnsi" w:eastAsia="Garamond" w:hAnsiTheme="majorHAnsi" w:cstheme="majorHAnsi"/>
            <w:color w:val="ED7D31" w:themeColor="accent2"/>
            <w:sz w:val="20"/>
            <w:szCs w:val="20"/>
            <w:rPrChange w:id="592" w:author="Melissa McClure" w:date="2018-05-06T12:29:00Z">
              <w:rPr>
                <w:rFonts w:ascii="Garamond" w:eastAsia="Garamond" w:hAnsi="Garamond" w:cs="Garamond"/>
                <w:color w:val="24292E"/>
                <w:sz w:val="20"/>
                <w:szCs w:val="20"/>
              </w:rPr>
            </w:rPrChange>
          </w:rPr>
          <w:delText xml:space="preserve"> </w:delText>
        </w:r>
        <w:r w:rsidRPr="0088688E" w:rsidDel="007C0809">
          <w:rPr>
            <w:rFonts w:asciiTheme="majorHAnsi" w:eastAsia="Garamond" w:hAnsiTheme="majorHAnsi" w:cstheme="majorHAnsi"/>
            <w:color w:val="ED7D31" w:themeColor="accent2"/>
            <w:rPrChange w:id="593" w:author="Melissa McClure" w:date="2018-05-06T12:29:00Z">
              <w:rPr>
                <w:rFonts w:ascii="Garamond" w:eastAsia="Garamond" w:hAnsi="Garamond" w:cs="Garamond"/>
                <w:color w:val="24292E"/>
              </w:rPr>
            </w:rPrChange>
          </w:rPr>
          <w:delText xml:space="preserve">   </w:delText>
        </w:r>
        <w:r w:rsidRPr="0088688E" w:rsidDel="007C0809">
          <w:rPr>
            <w:rFonts w:asciiTheme="majorHAnsi" w:eastAsia="Garamond" w:hAnsiTheme="majorHAnsi" w:cstheme="majorHAnsi"/>
            <w:color w:val="ED7D31" w:themeColor="accent2"/>
            <w:rPrChange w:id="594" w:author="Melissa McClure" w:date="2018-05-06T12:29:00Z">
              <w:rPr>
                <w:rFonts w:ascii="Garamond" w:eastAsia="Garamond" w:hAnsi="Garamond" w:cs="Garamond"/>
              </w:rPr>
            </w:rPrChange>
          </w:rPr>
          <w:delText>A simple username and password for each student will be within the requirements of this solution. Students will have access to their online report, admin will have global administrative access to the application.</w:delText>
        </w:r>
      </w:del>
    </w:p>
    <w:p w14:paraId="22FB6113" w14:textId="73B2F9CD" w:rsidR="0EF8317B" w:rsidRPr="0088688E" w:rsidDel="007C0809" w:rsidRDefault="0EF8317B" w:rsidP="0EF8317B">
      <w:pPr>
        <w:ind w:left="1440" w:hanging="720"/>
        <w:rPr>
          <w:del w:id="595" w:author="Melissa McClure" w:date="2018-05-06T18:44:00Z"/>
          <w:rFonts w:asciiTheme="majorHAnsi" w:hAnsiTheme="majorHAnsi" w:cstheme="majorHAnsi"/>
          <w:color w:val="ED7D31" w:themeColor="accent2"/>
          <w:rPrChange w:id="596" w:author="Melissa McClure" w:date="2018-05-06T12:29:00Z">
            <w:rPr>
              <w:del w:id="597" w:author="Melissa McClure" w:date="2018-05-06T18:44:00Z"/>
            </w:rPr>
          </w:rPrChange>
        </w:rPr>
      </w:pPr>
      <w:del w:id="598" w:author="Melissa McClure" w:date="2018-05-06T18:44:00Z">
        <w:r w:rsidRPr="0088688E" w:rsidDel="007C0809">
          <w:rPr>
            <w:rFonts w:asciiTheme="majorHAnsi" w:eastAsia="Garamond" w:hAnsiTheme="majorHAnsi" w:cstheme="majorHAnsi"/>
            <w:b/>
            <w:color w:val="ED7D31" w:themeColor="accent2"/>
            <w:sz w:val="20"/>
            <w:szCs w:val="20"/>
            <w:rPrChange w:id="599" w:author="Melissa McClure" w:date="2018-05-06T12:29:00Z">
              <w:rPr>
                <w:rFonts w:ascii="Garamond" w:eastAsia="Garamond" w:hAnsi="Garamond" w:cs="Garamond"/>
                <w:b/>
                <w:bCs/>
                <w:color w:val="24292E"/>
                <w:sz w:val="20"/>
                <w:szCs w:val="20"/>
              </w:rPr>
            </w:rPrChange>
          </w:rPr>
          <w:delText xml:space="preserve"> IS 2.8</w:delText>
        </w:r>
        <w:r w:rsidRPr="0088688E" w:rsidDel="007C0809">
          <w:rPr>
            <w:rFonts w:asciiTheme="majorHAnsi" w:eastAsia="Garamond" w:hAnsiTheme="majorHAnsi" w:cstheme="majorHAnsi"/>
            <w:color w:val="ED7D31" w:themeColor="accent2"/>
            <w:sz w:val="20"/>
            <w:szCs w:val="20"/>
            <w:rPrChange w:id="600" w:author="Melissa McClure" w:date="2018-05-06T12:29:00Z">
              <w:rPr>
                <w:rFonts w:ascii="Garamond" w:eastAsia="Garamond" w:hAnsi="Garamond" w:cs="Garamond"/>
                <w:color w:val="24292E"/>
                <w:sz w:val="20"/>
                <w:szCs w:val="20"/>
              </w:rPr>
            </w:rPrChange>
          </w:rPr>
          <w:delText xml:space="preserve"> </w:delText>
        </w:r>
        <w:r w:rsidRPr="0088688E" w:rsidDel="007C0809">
          <w:rPr>
            <w:rFonts w:asciiTheme="majorHAnsi" w:eastAsia="Garamond" w:hAnsiTheme="majorHAnsi" w:cstheme="majorHAnsi"/>
            <w:color w:val="ED7D31" w:themeColor="accent2"/>
            <w:rPrChange w:id="601" w:author="Melissa McClure" w:date="2018-05-06T12:29:00Z">
              <w:rPr>
                <w:rFonts w:ascii="Garamond" w:eastAsia="Garamond" w:hAnsi="Garamond" w:cs="Garamond"/>
                <w:color w:val="24292E"/>
              </w:rPr>
            </w:rPrChange>
          </w:rPr>
          <w:delText xml:space="preserve">  At the end of the day if there any other students still logged in to the system. They will automatically be logged out of the system.</w:delText>
        </w:r>
      </w:del>
    </w:p>
    <w:p w14:paraId="1E652C60" w14:textId="3B02AD41" w:rsidR="0EF8317B" w:rsidRPr="0088688E" w:rsidDel="007C0809" w:rsidRDefault="0EF8317B" w:rsidP="0EF8317B">
      <w:pPr>
        <w:ind w:left="1440" w:hanging="720"/>
        <w:rPr>
          <w:del w:id="602" w:author="Melissa McClure" w:date="2018-05-06T18:44:00Z"/>
          <w:rFonts w:asciiTheme="majorHAnsi" w:hAnsiTheme="majorHAnsi" w:cstheme="majorHAnsi"/>
          <w:color w:val="ED7D31" w:themeColor="accent2"/>
          <w:rPrChange w:id="603" w:author="Melissa McClure" w:date="2018-05-06T12:29:00Z">
            <w:rPr>
              <w:del w:id="604" w:author="Melissa McClure" w:date="2018-05-06T18:44:00Z"/>
            </w:rPr>
          </w:rPrChange>
        </w:rPr>
      </w:pPr>
      <w:del w:id="605" w:author="Melissa McClure" w:date="2018-05-06T18:44:00Z">
        <w:r w:rsidRPr="0088688E" w:rsidDel="007C0809">
          <w:rPr>
            <w:rFonts w:asciiTheme="majorHAnsi" w:eastAsia="Garamond" w:hAnsiTheme="majorHAnsi" w:cstheme="majorHAnsi"/>
            <w:b/>
            <w:color w:val="ED7D31" w:themeColor="accent2"/>
            <w:sz w:val="20"/>
            <w:szCs w:val="20"/>
            <w:rPrChange w:id="606" w:author="Melissa McClure" w:date="2018-05-06T12:29:00Z">
              <w:rPr>
                <w:rFonts w:ascii="Garamond" w:eastAsia="Garamond" w:hAnsi="Garamond" w:cs="Garamond"/>
                <w:b/>
                <w:bCs/>
                <w:color w:val="24292E"/>
                <w:sz w:val="20"/>
                <w:szCs w:val="20"/>
              </w:rPr>
            </w:rPrChange>
          </w:rPr>
          <w:delText>IS 2.9</w:delText>
        </w:r>
        <w:r w:rsidRPr="0088688E" w:rsidDel="007C0809">
          <w:rPr>
            <w:rFonts w:asciiTheme="majorHAnsi" w:eastAsia="Garamond" w:hAnsiTheme="majorHAnsi" w:cstheme="majorHAnsi"/>
            <w:color w:val="ED7D31" w:themeColor="accent2"/>
            <w:sz w:val="20"/>
            <w:szCs w:val="20"/>
            <w:rPrChange w:id="607" w:author="Melissa McClure" w:date="2018-05-06T12:29:00Z">
              <w:rPr>
                <w:rFonts w:ascii="Garamond" w:eastAsia="Garamond" w:hAnsi="Garamond" w:cs="Garamond"/>
                <w:color w:val="24292E"/>
                <w:sz w:val="20"/>
                <w:szCs w:val="20"/>
              </w:rPr>
            </w:rPrChange>
          </w:rPr>
          <w:delText xml:space="preserve"> </w:delText>
        </w:r>
        <w:r w:rsidRPr="0088688E" w:rsidDel="007C0809">
          <w:rPr>
            <w:rFonts w:asciiTheme="majorHAnsi" w:eastAsia="Garamond" w:hAnsiTheme="majorHAnsi" w:cstheme="majorHAnsi"/>
            <w:color w:val="ED7D31" w:themeColor="accent2"/>
            <w:rPrChange w:id="608" w:author="Melissa McClure" w:date="2018-05-06T12:29:00Z">
              <w:rPr>
                <w:rFonts w:ascii="Garamond" w:eastAsia="Garamond" w:hAnsi="Garamond" w:cs="Garamond"/>
                <w:color w:val="24292E"/>
              </w:rPr>
            </w:rPrChange>
          </w:rPr>
          <w:delText xml:space="preserve">   At the end of the year a student’s information will be rolled over and archived into a saved document.</w:delText>
        </w:r>
      </w:del>
    </w:p>
    <w:p w14:paraId="0CAF181D" w14:textId="2B19233E" w:rsidR="0EF8317B" w:rsidRPr="0088688E" w:rsidDel="007C0809" w:rsidRDefault="0EF8317B">
      <w:pPr>
        <w:rPr>
          <w:del w:id="609" w:author="Melissa McClure" w:date="2018-05-06T18:44:00Z"/>
          <w:rFonts w:asciiTheme="majorHAnsi" w:hAnsiTheme="majorHAnsi" w:cstheme="majorHAnsi"/>
          <w:rPrChange w:id="610" w:author="Melissa McClure" w:date="2018-05-06T12:29:00Z">
            <w:rPr>
              <w:del w:id="611" w:author="Melissa McClure" w:date="2018-05-06T18:44:00Z"/>
            </w:rPr>
          </w:rPrChange>
        </w:rPr>
        <w:pPrChange w:id="612" w:author="Melissa McClure" w:date="2018-05-06T18:44:00Z">
          <w:pPr>
            <w:ind w:left="720" w:hanging="720"/>
          </w:pPr>
        </w:pPrChange>
      </w:pPr>
      <w:del w:id="613" w:author="Melissa McClure" w:date="2018-05-06T18:44:00Z">
        <w:r w:rsidRPr="0088688E" w:rsidDel="007C0809">
          <w:rPr>
            <w:rFonts w:asciiTheme="majorHAnsi" w:eastAsia="Garamond" w:hAnsiTheme="majorHAnsi" w:cstheme="majorHAnsi"/>
            <w:color w:val="24292E"/>
            <w:rPrChange w:id="614" w:author="Melissa McClure" w:date="2018-05-06T12:29:00Z">
              <w:rPr>
                <w:rFonts w:ascii="Garamond" w:eastAsia="Garamond" w:hAnsi="Garamond" w:cs="Garamond"/>
                <w:color w:val="24292E"/>
              </w:rPr>
            </w:rPrChange>
          </w:rPr>
          <w:delText xml:space="preserve"> </w:delText>
        </w:r>
      </w:del>
    </w:p>
    <w:p w14:paraId="02CB09AF" w14:textId="771780FC" w:rsidR="0EF8317B" w:rsidRPr="003E12E9" w:rsidRDefault="0EF8317B">
      <w:pPr>
        <w:rPr>
          <w:rFonts w:asciiTheme="majorHAnsi" w:eastAsia="Calibri" w:hAnsiTheme="majorHAnsi" w:cstheme="majorBidi"/>
          <w:b/>
          <w:sz w:val="28"/>
          <w:szCs w:val="28"/>
        </w:rPr>
      </w:pPr>
      <w:del w:id="615" w:author="Melissa McClure" w:date="2018-05-06T18:44:00Z">
        <w:r w:rsidRPr="0088688E" w:rsidDel="007C0809">
          <w:rPr>
            <w:rFonts w:asciiTheme="majorHAnsi" w:eastAsia="Calibri" w:hAnsiTheme="majorHAnsi" w:cstheme="majorHAnsi"/>
            <w:b/>
            <w:sz w:val="28"/>
            <w:szCs w:val="28"/>
            <w:rPrChange w:id="616" w:author="Melissa McClure" w:date="2018-05-06T12:29:00Z">
              <w:rPr>
                <w:rFonts w:ascii="Calibri" w:eastAsia="Calibri" w:hAnsi="Calibri" w:cs="Calibri"/>
              </w:rPr>
            </w:rPrChange>
          </w:rPr>
          <w:delText>3</w:delText>
        </w:r>
      </w:del>
      <w:ins w:id="617" w:author="Melissa McClure" w:date="2018-05-06T18:44:00Z">
        <w:r w:rsidR="007C0809" w:rsidRPr="003E12E9">
          <w:rPr>
            <w:rFonts w:asciiTheme="majorHAnsi" w:eastAsia="Calibri" w:hAnsiTheme="majorHAnsi" w:cstheme="majorBidi"/>
            <w:b/>
            <w:sz w:val="28"/>
            <w:szCs w:val="28"/>
          </w:rPr>
          <w:t>3</w:t>
        </w:r>
      </w:ins>
      <w:r w:rsidRPr="53F85883">
        <w:rPr>
          <w:rFonts w:asciiTheme="majorHAnsi" w:eastAsia="Calibri" w:hAnsiTheme="majorHAnsi" w:cstheme="majorBidi"/>
          <w:b/>
          <w:sz w:val="28"/>
          <w:szCs w:val="28"/>
          <w:rPrChange w:id="618" w:author="Melissa McClure" w:date="2018-05-06T12:29:00Z">
            <w:rPr>
              <w:rFonts w:ascii="Calibri" w:eastAsia="Calibri" w:hAnsi="Calibri" w:cs="Calibri"/>
            </w:rPr>
          </w:rPrChange>
        </w:rPr>
        <w:t xml:space="preserve">        Out of Scope</w:t>
      </w:r>
    </w:p>
    <w:p w14:paraId="611BCC64" w14:textId="7DCF1C2F" w:rsidR="006D1866" w:rsidRPr="004441C1" w:rsidDel="00620382" w:rsidRDefault="006D1866">
      <w:pPr>
        <w:rPr>
          <w:del w:id="619" w:author="Melissa McClure" w:date="2018-05-06T19:14:00Z"/>
          <w:rFonts w:asciiTheme="majorHAnsi" w:hAnsiTheme="majorHAnsi" w:cstheme="majorBidi"/>
          <w:color w:val="ED7D31" w:themeColor="accent2"/>
          <w:rPrChange w:id="620" w:author="Melissa McClure" w:date="2018-05-06T19:15:00Z">
            <w:rPr>
              <w:del w:id="621" w:author="Melissa McClure" w:date="2018-05-06T19:14:00Z"/>
            </w:rPr>
          </w:rPrChange>
        </w:rPr>
      </w:pPr>
    </w:p>
    <w:p w14:paraId="5AE88B0B" w14:textId="6A999FF7" w:rsidR="0EF8317B" w:rsidRPr="0088688E" w:rsidRDefault="0EF8317B">
      <w:pPr>
        <w:ind w:left="1440" w:right="720" w:hanging="720"/>
        <w:jc w:val="both"/>
        <w:rPr>
          <w:rFonts w:asciiTheme="majorHAnsi" w:hAnsiTheme="majorHAnsi" w:cstheme="majorHAnsi"/>
          <w:rPrChange w:id="622" w:author="Melissa McClure" w:date="2018-05-06T12:29:00Z">
            <w:rPr/>
          </w:rPrChange>
        </w:rPr>
        <w:pPrChange w:id="623" w:author="Melissa McClure" w:date="2018-05-06T12:31:00Z">
          <w:pPr>
            <w:ind w:left="1440" w:hanging="720"/>
          </w:pPr>
        </w:pPrChange>
      </w:pPr>
      <w:r w:rsidRPr="0088688E">
        <w:rPr>
          <w:rFonts w:asciiTheme="majorHAnsi" w:eastAsia="Garamond" w:hAnsiTheme="majorHAnsi" w:cstheme="majorHAnsi"/>
          <w:b/>
          <w:color w:val="24292E"/>
          <w:sz w:val="20"/>
          <w:szCs w:val="20"/>
          <w:rPrChange w:id="624" w:author="Melissa McClure" w:date="2018-05-06T12:29:00Z">
            <w:rPr>
              <w:rFonts w:ascii="Garamond" w:eastAsia="Garamond" w:hAnsi="Garamond" w:cs="Garamond"/>
              <w:b/>
              <w:bCs/>
              <w:color w:val="24292E"/>
              <w:sz w:val="20"/>
              <w:szCs w:val="20"/>
            </w:rPr>
          </w:rPrChange>
        </w:rPr>
        <w:t>OS 3.1</w:t>
      </w:r>
      <w:r w:rsidRPr="0088688E">
        <w:rPr>
          <w:rFonts w:asciiTheme="majorHAnsi" w:eastAsia="Garamond" w:hAnsiTheme="majorHAnsi" w:cstheme="majorHAnsi"/>
          <w:color w:val="24292E"/>
          <w:sz w:val="20"/>
          <w:szCs w:val="20"/>
          <w:rPrChange w:id="625" w:author="Melissa McClure" w:date="2018-05-06T12:29:00Z">
            <w:rPr>
              <w:rFonts w:ascii="Garamond" w:eastAsia="Garamond" w:hAnsi="Garamond" w:cs="Garamond"/>
              <w:color w:val="24292E"/>
              <w:sz w:val="20"/>
              <w:szCs w:val="20"/>
            </w:rPr>
          </w:rPrChange>
        </w:rPr>
        <w:t xml:space="preserve"> </w:t>
      </w:r>
      <w:r w:rsidRPr="0088688E">
        <w:rPr>
          <w:rFonts w:asciiTheme="majorHAnsi" w:eastAsia="Garamond" w:hAnsiTheme="majorHAnsi" w:cstheme="majorHAnsi"/>
          <w:color w:val="24292E"/>
          <w:rPrChange w:id="626" w:author="Melissa McClure" w:date="2018-05-06T12:29:00Z">
            <w:rPr>
              <w:rFonts w:ascii="Garamond" w:eastAsia="Garamond" w:hAnsi="Garamond" w:cs="Garamond"/>
              <w:color w:val="24292E"/>
            </w:rPr>
          </w:rPrChange>
        </w:rPr>
        <w:t xml:space="preserve"> </w:t>
      </w:r>
      <w:del w:id="627" w:author="Melissa McClure" w:date="2018-05-06T16:52:00Z">
        <w:r w:rsidRPr="0088688E" w:rsidDel="002675E6">
          <w:rPr>
            <w:rFonts w:asciiTheme="majorHAnsi" w:eastAsia="Garamond" w:hAnsiTheme="majorHAnsi" w:cstheme="majorHAnsi"/>
            <w:color w:val="24292E"/>
            <w:rPrChange w:id="628" w:author="Melissa McClure" w:date="2018-05-06T12:29:00Z">
              <w:rPr>
                <w:rFonts w:ascii="Garamond" w:eastAsia="Garamond" w:hAnsi="Garamond" w:cs="Garamond"/>
                <w:color w:val="24292E"/>
              </w:rPr>
            </w:rPrChange>
          </w:rPr>
          <w:delText xml:space="preserve"> </w:delText>
        </w:r>
      </w:del>
      <w:r w:rsidRPr="0088688E">
        <w:rPr>
          <w:rFonts w:asciiTheme="majorHAnsi" w:eastAsia="Garamond" w:hAnsiTheme="majorHAnsi" w:cstheme="majorHAnsi"/>
          <w:color w:val="24292E"/>
          <w:rPrChange w:id="629" w:author="Melissa McClure" w:date="2018-05-06T12:29:00Z">
            <w:rPr>
              <w:rFonts w:ascii="Garamond" w:eastAsia="Garamond" w:hAnsi="Garamond" w:cs="Garamond"/>
              <w:color w:val="24292E"/>
            </w:rPr>
          </w:rPrChange>
        </w:rPr>
        <w:t>Students will not have private access to the terminal page as only one in class terminal accessed by the admin will feature that capability.</w:t>
      </w:r>
    </w:p>
    <w:p w14:paraId="2A563553" w14:textId="561E2B85" w:rsidR="0046215C" w:rsidRPr="0046215C" w:rsidRDefault="0EF8317B">
      <w:pPr>
        <w:ind w:left="1440" w:right="720" w:hanging="720"/>
        <w:rPr>
          <w:ins w:id="630" w:author="Melissa McClure" w:date="2018-05-06T18:47:00Z"/>
        </w:rPr>
        <w:pPrChange w:id="631" w:author="Melissa McClure" w:date="2018-05-06T18:56:00Z">
          <w:pPr>
            <w:ind w:left="1440" w:right="720" w:hanging="720"/>
            <w:jc w:val="both"/>
          </w:pPr>
        </w:pPrChange>
      </w:pPr>
      <w:del w:id="632" w:author="Melissa McClure" w:date="2018-05-06T18:51:00Z">
        <w:r w:rsidRPr="00884F3E" w:rsidDel="00A77CF4">
          <w:rPr>
            <w:rFonts w:asciiTheme="majorHAnsi" w:hAnsiTheme="majorHAnsi" w:cstheme="majorHAnsi"/>
            <w:b/>
            <w:sz w:val="20"/>
            <w:szCs w:val="20"/>
            <w:rPrChange w:id="633" w:author="Melissa McClure" w:date="2018-05-06T18:54:00Z">
              <w:rPr>
                <w:rFonts w:ascii="Garamond" w:eastAsia="Garamond" w:hAnsi="Garamond" w:cs="Garamond"/>
                <w:b/>
                <w:bCs/>
                <w:color w:val="24292E"/>
                <w:sz w:val="20"/>
                <w:szCs w:val="20"/>
              </w:rPr>
            </w:rPrChange>
          </w:rPr>
          <w:delText>OS 3.2</w:delText>
        </w:r>
        <w:r w:rsidRPr="00884F3E" w:rsidDel="00A77CF4">
          <w:rPr>
            <w:rFonts w:asciiTheme="majorHAnsi" w:hAnsiTheme="majorHAnsi" w:cstheme="majorHAnsi"/>
            <w:b/>
            <w:rPrChange w:id="634" w:author="Melissa McClure" w:date="2018-05-06T18:54:00Z">
              <w:rPr>
                <w:rFonts w:ascii="Garamond" w:eastAsia="Garamond" w:hAnsi="Garamond" w:cs="Garamond"/>
                <w:color w:val="24292E"/>
              </w:rPr>
            </w:rPrChange>
          </w:rPr>
          <w:delText xml:space="preserve">   </w:delText>
        </w:r>
      </w:del>
      <w:ins w:id="635" w:author="Melissa McClure" w:date="2018-05-06T18:51:00Z">
        <w:r w:rsidR="0046215C" w:rsidRPr="53F85883">
          <w:rPr>
            <w:rFonts w:asciiTheme="majorHAnsi" w:hAnsiTheme="majorHAnsi" w:cstheme="majorBidi"/>
            <w:b/>
            <w:rPrChange w:id="636" w:author="Melissa McClure" w:date="2018-05-06T18:54:00Z">
              <w:rPr/>
            </w:rPrChange>
          </w:rPr>
          <w:t>OS 3.2</w:t>
        </w:r>
        <w:r w:rsidR="0046215C">
          <w:t xml:space="preserve"> </w:t>
        </w:r>
      </w:ins>
      <w:ins w:id="637" w:author="Melissa McClure" w:date="2018-05-06T18:53:00Z">
        <w:r w:rsidR="00884F3E">
          <w:tab/>
        </w:r>
      </w:ins>
      <w:ins w:id="638" w:author="Melissa McClure" w:date="2018-05-06T18:51:00Z">
        <w:r w:rsidR="0046215C" w:rsidRPr="53F85883">
          <w:rPr>
            <w:rFonts w:asciiTheme="majorHAnsi" w:hAnsiTheme="majorHAnsi" w:cstheme="majorBidi"/>
            <w:rPrChange w:id="639" w:author="Melissa McClure" w:date="2018-05-06T18:54:00Z">
              <w:rPr/>
            </w:rPrChange>
          </w:rPr>
          <w:t>Database of students’ personal</w:t>
        </w:r>
        <w:r w:rsidR="00A77CF4" w:rsidRPr="53F85883">
          <w:rPr>
            <w:rFonts w:asciiTheme="majorHAnsi" w:hAnsiTheme="majorHAnsi" w:cstheme="majorBidi"/>
            <w:rPrChange w:id="640" w:author="Melissa McClure" w:date="2018-05-06T18:54:00Z">
              <w:rPr/>
            </w:rPrChange>
          </w:rPr>
          <w:t xml:space="preserve"> information will not be </w:t>
        </w:r>
      </w:ins>
      <w:ins w:id="641" w:author="Melissa McClure" w:date="2018-05-06T18:54:00Z">
        <w:r w:rsidR="00B049AD" w:rsidRPr="00AE10EE">
          <w:rPr>
            <w:rFonts w:asciiTheme="majorHAnsi" w:hAnsiTheme="majorHAnsi" w:cstheme="majorBidi"/>
          </w:rPr>
          <w:t>accessed;</w:t>
        </w:r>
      </w:ins>
      <w:ins w:id="642" w:author="Melissa McClure" w:date="2018-05-06T18:51:00Z">
        <w:r w:rsidR="00A77CF4" w:rsidRPr="53F85883">
          <w:rPr>
            <w:rFonts w:asciiTheme="majorHAnsi" w:hAnsiTheme="majorHAnsi" w:cstheme="majorBidi"/>
            <w:rPrChange w:id="643" w:author="Melissa McClure" w:date="2018-05-06T18:54:00Z">
              <w:rPr/>
            </w:rPrChange>
          </w:rPr>
          <w:t xml:space="preserve"> therefore</w:t>
        </w:r>
      </w:ins>
      <w:ins w:id="644" w:author="Melissa McClure" w:date="2018-05-06T18:53:00Z">
        <w:r w:rsidR="00884F3E" w:rsidRPr="53F85883">
          <w:rPr>
            <w:rFonts w:asciiTheme="majorHAnsi" w:hAnsiTheme="majorHAnsi" w:cstheme="majorBidi"/>
            <w:rPrChange w:id="645" w:author="Melissa McClure" w:date="2018-05-06T18:54:00Z">
              <w:rPr/>
            </w:rPrChange>
          </w:rPr>
          <w:t>, security</w:t>
        </w:r>
      </w:ins>
      <w:ins w:id="646" w:author="Melissa McClure" w:date="2018-05-06T18:58:00Z">
        <w:r w:rsidR="00FC6067" w:rsidRPr="00AE10EE">
          <w:rPr>
            <w:rFonts w:asciiTheme="majorHAnsi" w:hAnsiTheme="majorHAnsi" w:cstheme="majorBidi"/>
          </w:rPr>
          <w:t xml:space="preserve"> architecture</w:t>
        </w:r>
      </w:ins>
      <w:ins w:id="647" w:author="Melissa McClure" w:date="2018-05-06T18:53:00Z">
        <w:r w:rsidR="00884F3E" w:rsidRPr="53F85883">
          <w:rPr>
            <w:rFonts w:asciiTheme="majorHAnsi" w:hAnsiTheme="majorHAnsi" w:cstheme="majorBidi"/>
            <w:rPrChange w:id="648" w:author="Melissa McClure" w:date="2018-05-06T18:54:00Z">
              <w:rPr/>
            </w:rPrChange>
          </w:rPr>
          <w:t xml:space="preserve"> will not be addressed.</w:t>
        </w:r>
      </w:ins>
    </w:p>
    <w:p w14:paraId="6CF9C4DA" w14:textId="48860283" w:rsidR="0EF8317B" w:rsidRPr="0088688E" w:rsidRDefault="002B2B3E">
      <w:pPr>
        <w:ind w:left="1440" w:right="720" w:hanging="720"/>
        <w:jc w:val="both"/>
        <w:rPr>
          <w:rFonts w:asciiTheme="majorHAnsi" w:hAnsiTheme="majorHAnsi" w:cstheme="majorBidi"/>
          <w:rPrChange w:id="649" w:author="Melissa McClure" w:date="2018-05-06T12:29:00Z">
            <w:rPr/>
          </w:rPrChange>
        </w:rPr>
        <w:pPrChange w:id="650" w:author="Melissa McClure" w:date="2018-05-06T18:56:00Z">
          <w:pPr>
            <w:ind w:left="1440" w:hanging="720"/>
          </w:pPr>
        </w:pPrChange>
      </w:pPr>
      <w:ins w:id="651" w:author="Melissa McClure" w:date="2018-05-06T18:48:00Z">
        <w:r w:rsidRPr="53F85883">
          <w:rPr>
            <w:rFonts w:asciiTheme="majorHAnsi" w:eastAsia="Garamond" w:hAnsiTheme="majorHAnsi" w:cstheme="majorBidi"/>
            <w:b/>
            <w:color w:val="24292E"/>
            <w:rPrChange w:id="652" w:author="Melissa McClure" w:date="2018-05-06T18:48:00Z">
              <w:rPr>
                <w:rFonts w:asciiTheme="majorHAnsi" w:eastAsia="Garamond" w:hAnsiTheme="majorHAnsi" w:cstheme="majorHAnsi"/>
                <w:color w:val="24292E"/>
              </w:rPr>
            </w:rPrChange>
          </w:rPr>
          <w:t>OS 3.3</w:t>
        </w:r>
        <w:r>
          <w:rPr>
            <w:rFonts w:asciiTheme="majorHAnsi" w:eastAsia="Garamond" w:hAnsiTheme="majorHAnsi" w:cstheme="majorHAnsi"/>
            <w:color w:val="24292E"/>
          </w:rPr>
          <w:tab/>
        </w:r>
      </w:ins>
      <w:r w:rsidR="0EF8317B" w:rsidRPr="53F85883">
        <w:rPr>
          <w:rFonts w:asciiTheme="majorHAnsi" w:eastAsia="Garamond" w:hAnsiTheme="majorHAnsi" w:cstheme="majorBidi"/>
          <w:color w:val="24292E"/>
          <w:rPrChange w:id="653" w:author="Melissa McClure" w:date="2018-05-06T12:29:00Z">
            <w:rPr>
              <w:rFonts w:ascii="Garamond" w:eastAsia="Garamond" w:hAnsi="Garamond" w:cs="Garamond"/>
              <w:color w:val="24292E"/>
            </w:rPr>
          </w:rPrChange>
        </w:rPr>
        <w:t>Reports of students’ academics will not be included in student profile report. This is an attendance tracking system only.</w:t>
      </w:r>
      <w:del w:id="654" w:author="Melissa McClure" w:date="2018-05-06T18:45:00Z">
        <w:r w:rsidR="0EF8317B" w:rsidRPr="0088688E" w:rsidDel="007C0809">
          <w:rPr>
            <w:rFonts w:asciiTheme="majorHAnsi" w:eastAsia="Garamond" w:hAnsiTheme="majorHAnsi" w:cstheme="majorHAnsi"/>
            <w:color w:val="24292E"/>
            <w:rPrChange w:id="655" w:author="Melissa McClure" w:date="2018-05-06T12:29:00Z">
              <w:rPr>
                <w:rFonts w:ascii="Garamond" w:eastAsia="Garamond" w:hAnsi="Garamond" w:cs="Garamond"/>
                <w:color w:val="24292E"/>
              </w:rPr>
            </w:rPrChange>
          </w:rPr>
          <w:delText xml:space="preserve">  Other things are not implemented.</w:delText>
        </w:r>
      </w:del>
    </w:p>
    <w:p w14:paraId="2528DB36" w14:textId="271D8923" w:rsidR="0EF8317B" w:rsidRPr="0088688E" w:rsidDel="009E2026" w:rsidRDefault="0EF8317B">
      <w:pPr>
        <w:ind w:left="1440" w:right="720" w:hanging="720"/>
        <w:jc w:val="both"/>
        <w:rPr>
          <w:del w:id="656" w:author="Melissa McClure" w:date="2018-05-06T18:47:00Z"/>
          <w:rFonts w:asciiTheme="majorHAnsi" w:hAnsiTheme="majorHAnsi" w:cstheme="majorHAnsi"/>
          <w:rPrChange w:id="657" w:author="Melissa McClure" w:date="2018-05-06T12:29:00Z">
            <w:rPr>
              <w:del w:id="658" w:author="Melissa McClure" w:date="2018-05-06T18:47:00Z"/>
            </w:rPr>
          </w:rPrChange>
        </w:rPr>
        <w:pPrChange w:id="659" w:author="Melissa McClure" w:date="2018-05-06T18:56:00Z">
          <w:pPr>
            <w:ind w:left="1440" w:hanging="720"/>
          </w:pPr>
        </w:pPrChange>
      </w:pPr>
      <w:del w:id="660" w:author="Melissa McClure" w:date="2018-05-06T18:47:00Z">
        <w:r w:rsidRPr="0088688E" w:rsidDel="009E2026">
          <w:rPr>
            <w:rFonts w:asciiTheme="majorHAnsi" w:eastAsia="Garamond" w:hAnsiTheme="majorHAnsi" w:cstheme="majorHAnsi"/>
            <w:b/>
            <w:color w:val="24292E"/>
            <w:sz w:val="20"/>
            <w:szCs w:val="20"/>
            <w:rPrChange w:id="661" w:author="Melissa McClure" w:date="2018-05-06T12:29:00Z">
              <w:rPr>
                <w:rFonts w:ascii="Garamond" w:eastAsia="Garamond" w:hAnsi="Garamond" w:cs="Garamond"/>
                <w:b/>
                <w:bCs/>
                <w:color w:val="24292E"/>
                <w:sz w:val="20"/>
                <w:szCs w:val="20"/>
              </w:rPr>
            </w:rPrChange>
          </w:rPr>
          <w:delText>OS 3.3</w:delText>
        </w:r>
        <w:r w:rsidRPr="0088688E" w:rsidDel="009E2026">
          <w:rPr>
            <w:rFonts w:asciiTheme="majorHAnsi" w:eastAsia="Garamond" w:hAnsiTheme="majorHAnsi" w:cstheme="majorHAnsi"/>
            <w:color w:val="24292E"/>
            <w:sz w:val="20"/>
            <w:szCs w:val="20"/>
            <w:rPrChange w:id="662" w:author="Melissa McClure" w:date="2018-05-06T12:29:00Z">
              <w:rPr>
                <w:rFonts w:ascii="Garamond" w:eastAsia="Garamond" w:hAnsi="Garamond" w:cs="Garamond"/>
                <w:color w:val="24292E"/>
                <w:sz w:val="20"/>
                <w:szCs w:val="20"/>
              </w:rPr>
            </w:rPrChange>
          </w:rPr>
          <w:delText xml:space="preserve"> </w:delText>
        </w:r>
        <w:r w:rsidRPr="0088688E" w:rsidDel="009E2026">
          <w:rPr>
            <w:rFonts w:asciiTheme="majorHAnsi" w:eastAsia="Garamond" w:hAnsiTheme="majorHAnsi" w:cstheme="majorHAnsi"/>
            <w:color w:val="24292E"/>
            <w:rPrChange w:id="663" w:author="Melissa McClure" w:date="2018-05-06T12:29:00Z">
              <w:rPr>
                <w:rFonts w:ascii="Garamond" w:eastAsia="Garamond" w:hAnsi="Garamond" w:cs="Garamond"/>
                <w:color w:val="24292E"/>
              </w:rPr>
            </w:rPrChange>
          </w:rPr>
          <w:delText xml:space="preserve"> </w:delText>
        </w:r>
      </w:del>
      <w:del w:id="664" w:author="Melissa McClure" w:date="2018-05-06T16:52:00Z">
        <w:r w:rsidRPr="0088688E" w:rsidDel="002675E6">
          <w:rPr>
            <w:rFonts w:asciiTheme="majorHAnsi" w:eastAsia="Garamond" w:hAnsiTheme="majorHAnsi" w:cstheme="majorHAnsi"/>
            <w:color w:val="24292E"/>
            <w:rPrChange w:id="665" w:author="Melissa McClure" w:date="2018-05-06T12:29:00Z">
              <w:rPr>
                <w:rFonts w:ascii="Garamond" w:eastAsia="Garamond" w:hAnsi="Garamond" w:cs="Garamond"/>
                <w:color w:val="24292E"/>
              </w:rPr>
            </w:rPrChange>
          </w:rPr>
          <w:delText xml:space="preserve"> </w:delText>
        </w:r>
      </w:del>
      <w:del w:id="666" w:author="Melissa McClure" w:date="2018-05-06T18:47:00Z">
        <w:r w:rsidRPr="0088688E" w:rsidDel="009E2026">
          <w:rPr>
            <w:rFonts w:asciiTheme="majorHAnsi" w:eastAsia="Garamond" w:hAnsiTheme="majorHAnsi" w:cstheme="majorHAnsi"/>
            <w:color w:val="24292E"/>
            <w:rPrChange w:id="667" w:author="Melissa McClure" w:date="2018-05-06T12:29:00Z">
              <w:rPr>
                <w:rFonts w:ascii="Garamond" w:eastAsia="Garamond" w:hAnsi="Garamond" w:cs="Garamond"/>
                <w:color w:val="24292E"/>
              </w:rPr>
            </w:rPrChange>
          </w:rPr>
          <w:delText>Admin page will not have real time attendance updates of who is in the classroom.</w:delText>
        </w:r>
      </w:del>
      <w:del w:id="668" w:author="Melissa McClure" w:date="2018-05-06T16:53:00Z">
        <w:r w:rsidRPr="0088688E" w:rsidDel="002675E6">
          <w:rPr>
            <w:rFonts w:asciiTheme="majorHAnsi" w:eastAsia="Garamond" w:hAnsiTheme="majorHAnsi" w:cstheme="majorHAnsi"/>
            <w:color w:val="24292E"/>
          </w:rPr>
          <w:delText xml:space="preserve"> </w:delText>
        </w:r>
      </w:del>
      <w:del w:id="669" w:author="Melissa McClure" w:date="2018-05-06T18:47:00Z">
        <w:r w:rsidRPr="0088688E" w:rsidDel="009E2026">
          <w:rPr>
            <w:rFonts w:asciiTheme="majorHAnsi" w:eastAsia="Garamond" w:hAnsiTheme="majorHAnsi" w:cstheme="majorHAnsi"/>
            <w:color w:val="24292E"/>
            <w:rPrChange w:id="670" w:author="Melissa McClure" w:date="2018-05-06T12:29:00Z">
              <w:rPr>
                <w:rFonts w:ascii="Garamond" w:eastAsia="Garamond" w:hAnsi="Garamond" w:cs="Garamond"/>
                <w:color w:val="24292E"/>
              </w:rPr>
            </w:rPrChange>
          </w:rPr>
          <w:delText>Admin will only receive daily reports of attendance. Real time is not a feature requested or necessary as teachers can see who is currently in their own class.</w:delText>
        </w:r>
      </w:del>
    </w:p>
    <w:p w14:paraId="2FF23CE7" w14:textId="08BF6656" w:rsidR="0EF8317B" w:rsidRPr="0088688E" w:rsidRDefault="0EF8317B">
      <w:pPr>
        <w:ind w:left="1440" w:right="720" w:hanging="720"/>
        <w:jc w:val="both"/>
        <w:rPr>
          <w:del w:id="671" w:author="Ladera, Harrison" w:date="2018-05-06T20:34:00Z"/>
          <w:rFonts w:asciiTheme="majorHAnsi" w:hAnsiTheme="majorHAnsi" w:cstheme="majorBidi"/>
          <w:rPrChange w:id="672" w:author="Melissa McClure" w:date="2018-05-06T12:29:00Z">
            <w:rPr>
              <w:del w:id="673" w:author="Ladera, Harrison" w:date="2018-05-06T20:34:00Z"/>
            </w:rPr>
          </w:rPrChange>
        </w:rPr>
        <w:pPrChange w:id="674" w:author="Melissa McClure" w:date="2018-05-06T18:56:00Z">
          <w:pPr>
            <w:ind w:left="1440" w:hanging="720"/>
          </w:pPr>
        </w:pPrChange>
      </w:pPr>
      <w:del w:id="675" w:author="Ladera, Harrison" w:date="2018-05-06T20:34:00Z">
        <w:r w:rsidRPr="53F85883">
          <w:rPr>
            <w:rFonts w:asciiTheme="majorHAnsi" w:eastAsia="Garamond" w:hAnsiTheme="majorHAnsi" w:cstheme="majorBidi"/>
            <w:b/>
            <w:color w:val="24292E"/>
            <w:sz w:val="20"/>
            <w:szCs w:val="20"/>
            <w:rPrChange w:id="676" w:author="Melissa McClure" w:date="2018-05-06T12:29:00Z">
              <w:rPr>
                <w:rFonts w:ascii="Garamond" w:eastAsia="Garamond" w:hAnsi="Garamond" w:cs="Garamond"/>
                <w:b/>
                <w:bCs/>
                <w:color w:val="24292E"/>
                <w:sz w:val="20"/>
                <w:szCs w:val="20"/>
              </w:rPr>
            </w:rPrChange>
          </w:rPr>
          <w:delText xml:space="preserve">OS </w:delText>
        </w:r>
        <w:r w:rsidRPr="0088688E" w:rsidDel="002675E6">
          <w:rPr>
            <w:rFonts w:asciiTheme="majorHAnsi" w:eastAsia="Garamond" w:hAnsiTheme="majorHAnsi" w:cstheme="majorHAnsi"/>
            <w:b/>
            <w:color w:val="24292E"/>
            <w:sz w:val="20"/>
            <w:szCs w:val="20"/>
            <w:rPrChange w:id="677" w:author="Melissa McClure" w:date="2018-05-06T12:29:00Z">
              <w:rPr>
                <w:rFonts w:ascii="Garamond" w:eastAsia="Garamond" w:hAnsi="Garamond" w:cs="Garamond"/>
                <w:b/>
                <w:bCs/>
                <w:color w:val="24292E"/>
                <w:sz w:val="20"/>
                <w:szCs w:val="20"/>
              </w:rPr>
            </w:rPrChange>
          </w:rPr>
          <w:delText>3.4</w:delText>
        </w:r>
        <w:r w:rsidRPr="0088688E" w:rsidDel="002675E6">
          <w:rPr>
            <w:rFonts w:asciiTheme="majorHAnsi" w:eastAsia="Garamond" w:hAnsiTheme="majorHAnsi" w:cstheme="majorHAnsi"/>
            <w:color w:val="24292E"/>
            <w:sz w:val="20"/>
            <w:szCs w:val="20"/>
            <w:rPrChange w:id="678" w:author="Melissa McClure" w:date="2018-05-06T12:29:00Z">
              <w:rPr>
                <w:rFonts w:ascii="Garamond" w:eastAsia="Garamond" w:hAnsi="Garamond" w:cs="Garamond"/>
                <w:color w:val="24292E"/>
                <w:sz w:val="20"/>
                <w:szCs w:val="20"/>
              </w:rPr>
            </w:rPrChange>
          </w:rPr>
          <w:delText xml:space="preserve"> </w:delText>
        </w:r>
        <w:r w:rsidRPr="0088688E" w:rsidDel="002675E6">
          <w:rPr>
            <w:rFonts w:asciiTheme="majorHAnsi" w:eastAsia="Garamond" w:hAnsiTheme="majorHAnsi" w:cstheme="majorHAnsi"/>
            <w:color w:val="24292E"/>
            <w:rPrChange w:id="679" w:author="Melissa McClure" w:date="2018-05-06T12:29:00Z">
              <w:rPr>
                <w:rFonts w:ascii="Garamond" w:eastAsia="Garamond" w:hAnsi="Garamond" w:cs="Garamond"/>
                <w:color w:val="24292E"/>
              </w:rPr>
            </w:rPrChange>
          </w:rPr>
          <w:delText xml:space="preserve"> </w:delText>
        </w:r>
      </w:del>
      <w:ins w:id="680" w:author="Melissa McClure" w:date="2018-05-06T16:53:00Z">
        <w:del w:id="681" w:author="Ladera, Harrison" w:date="2018-05-06T20:34:00Z">
          <w:r w:rsidR="002675E6" w:rsidRPr="003E12E9">
            <w:rPr>
              <w:rFonts w:asciiTheme="majorHAnsi" w:eastAsia="Garamond" w:hAnsiTheme="majorHAnsi" w:cstheme="majorBidi"/>
              <w:b/>
              <w:color w:val="24292E"/>
              <w:sz w:val="20"/>
              <w:szCs w:val="20"/>
            </w:rPr>
            <w:delText>3.4</w:delText>
          </w:r>
          <w:r w:rsidR="002675E6" w:rsidRPr="00AE10EE">
            <w:rPr>
              <w:rFonts w:asciiTheme="majorHAnsi" w:eastAsia="Garamond" w:hAnsiTheme="majorHAnsi" w:cstheme="majorBidi"/>
              <w:color w:val="24292E"/>
              <w:sz w:val="20"/>
              <w:szCs w:val="20"/>
            </w:rPr>
            <w:delText xml:space="preserve"> </w:delText>
          </w:r>
          <w:r w:rsidR="002675E6" w:rsidRPr="00E10105">
            <w:rPr>
              <w:rFonts w:asciiTheme="majorHAnsi" w:eastAsia="Garamond" w:hAnsiTheme="majorHAnsi" w:cstheme="majorHAnsi"/>
              <w:color w:val="24292E"/>
            </w:rPr>
            <w:tab/>
          </w:r>
        </w:del>
      </w:ins>
      <w:del w:id="682" w:author="Ladera, Harrison" w:date="2018-05-06T20:34:00Z">
        <w:r w:rsidRPr="0088688E" w:rsidDel="002675E6">
          <w:rPr>
            <w:rFonts w:asciiTheme="majorHAnsi" w:eastAsia="Garamond" w:hAnsiTheme="majorHAnsi" w:cstheme="majorHAnsi"/>
            <w:color w:val="24292E"/>
            <w:rPrChange w:id="683" w:author="Melissa McClure" w:date="2018-05-06T12:29:00Z">
              <w:rPr>
                <w:rFonts w:ascii="Garamond" w:eastAsia="Garamond" w:hAnsi="Garamond" w:cs="Garamond"/>
                <w:color w:val="24292E"/>
              </w:rPr>
            </w:rPrChange>
          </w:rPr>
          <w:delText xml:space="preserve"> </w:delText>
        </w:r>
        <w:r w:rsidRPr="53F85883">
          <w:rPr>
            <w:rFonts w:asciiTheme="majorHAnsi" w:eastAsia="Garamond" w:hAnsiTheme="majorHAnsi" w:cstheme="majorBidi"/>
            <w:color w:val="24292E"/>
            <w:rPrChange w:id="684" w:author="Melissa McClure" w:date="2018-05-06T12:29:00Z">
              <w:rPr>
                <w:rFonts w:ascii="Garamond" w:eastAsia="Garamond" w:hAnsi="Garamond" w:cs="Garamond"/>
                <w:color w:val="24292E"/>
              </w:rPr>
            </w:rPrChange>
          </w:rPr>
          <w:delText xml:space="preserve">Students academics and requirements will not be associated with the reports. </w:delText>
        </w:r>
        <w:r w:rsidRPr="0088688E" w:rsidDel="00A33A03">
          <w:rPr>
            <w:rFonts w:asciiTheme="majorHAnsi" w:eastAsia="Garamond" w:hAnsiTheme="majorHAnsi" w:cstheme="majorHAnsi"/>
            <w:color w:val="24292E"/>
            <w:rPrChange w:id="685" w:author="Melissa McClure" w:date="2018-05-06T12:29:00Z">
              <w:rPr>
                <w:rFonts w:ascii="Garamond" w:eastAsia="Garamond" w:hAnsi="Garamond" w:cs="Garamond"/>
                <w:color w:val="24292E"/>
              </w:rPr>
            </w:rPrChange>
          </w:rPr>
          <w:delText>This is a motivational tool for students so any time that we can submit positive feedback and milestones to students we will opt for that data.</w:delText>
        </w:r>
      </w:del>
    </w:p>
    <w:p w14:paraId="4924B800" w14:textId="2C59B40A" w:rsidR="0EF8317B" w:rsidRPr="0088688E" w:rsidRDefault="0EF8317B">
      <w:pPr>
        <w:ind w:left="1440" w:right="720" w:hanging="720"/>
        <w:jc w:val="both"/>
        <w:rPr>
          <w:rFonts w:asciiTheme="majorHAnsi" w:hAnsiTheme="majorHAnsi" w:cstheme="majorBidi"/>
          <w:rPrChange w:id="686" w:author="Melissa McClure" w:date="2018-05-06T12:29:00Z">
            <w:rPr/>
          </w:rPrChange>
        </w:rPr>
        <w:pPrChange w:id="687" w:author="Melissa McClure" w:date="2018-05-06T18:56:00Z">
          <w:pPr>
            <w:ind w:left="1440" w:hanging="720"/>
          </w:pPr>
        </w:pPrChange>
      </w:pPr>
      <w:r w:rsidRPr="53F85883">
        <w:rPr>
          <w:rFonts w:asciiTheme="majorHAnsi" w:eastAsia="Garamond" w:hAnsiTheme="majorHAnsi" w:cstheme="majorBidi"/>
          <w:b/>
          <w:color w:val="24292E"/>
          <w:sz w:val="20"/>
          <w:szCs w:val="20"/>
          <w:rPrChange w:id="688" w:author="Melissa McClure" w:date="2018-05-06T12:29:00Z">
            <w:rPr>
              <w:rFonts w:ascii="Garamond" w:eastAsia="Garamond" w:hAnsi="Garamond" w:cs="Garamond"/>
              <w:b/>
              <w:bCs/>
              <w:color w:val="24292E"/>
              <w:sz w:val="20"/>
              <w:szCs w:val="20"/>
            </w:rPr>
          </w:rPrChange>
        </w:rPr>
        <w:t>OS 3.</w:t>
      </w:r>
      <w:ins w:id="689" w:author="Ladera, Harrison" w:date="2018-05-06T20:34:00Z">
        <w:r w:rsidR="005523FF">
          <w:rPr>
            <w:rFonts w:asciiTheme="majorHAnsi" w:eastAsia="Garamond" w:hAnsiTheme="majorHAnsi" w:cstheme="majorBidi"/>
            <w:b/>
            <w:color w:val="24292E"/>
            <w:sz w:val="20"/>
            <w:szCs w:val="20"/>
          </w:rPr>
          <w:t>4</w:t>
        </w:r>
      </w:ins>
      <w:del w:id="690" w:author="Ladera, Harrison" w:date="2018-05-06T20:34:00Z">
        <w:r w:rsidRPr="53F85883">
          <w:rPr>
            <w:rFonts w:asciiTheme="majorHAnsi" w:eastAsia="Garamond" w:hAnsiTheme="majorHAnsi" w:cstheme="majorBidi"/>
            <w:b/>
            <w:color w:val="24292E"/>
            <w:sz w:val="20"/>
            <w:szCs w:val="20"/>
            <w:rPrChange w:id="691" w:author="Melissa McClure" w:date="2018-05-06T12:29:00Z">
              <w:rPr>
                <w:rFonts w:ascii="Garamond" w:eastAsia="Garamond" w:hAnsi="Garamond" w:cs="Garamond"/>
                <w:b/>
                <w:bCs/>
                <w:color w:val="24292E"/>
                <w:sz w:val="20"/>
                <w:szCs w:val="20"/>
              </w:rPr>
            </w:rPrChange>
          </w:rPr>
          <w:delText>5</w:delText>
        </w:r>
      </w:del>
      <w:r w:rsidRPr="53F85883">
        <w:rPr>
          <w:rFonts w:asciiTheme="majorHAnsi" w:eastAsia="Garamond" w:hAnsiTheme="majorHAnsi" w:cstheme="majorBidi"/>
          <w:color w:val="24292E"/>
          <w:sz w:val="20"/>
          <w:szCs w:val="20"/>
          <w:rPrChange w:id="692" w:author="Melissa McClure" w:date="2018-05-06T12:29:00Z">
            <w:rPr>
              <w:rFonts w:ascii="Garamond" w:eastAsia="Garamond" w:hAnsi="Garamond" w:cs="Garamond"/>
              <w:color w:val="24292E"/>
              <w:sz w:val="20"/>
              <w:szCs w:val="20"/>
            </w:rPr>
          </w:rPrChange>
        </w:rPr>
        <w:t xml:space="preserve"> </w:t>
      </w:r>
      <w:r w:rsidRPr="53F85883">
        <w:rPr>
          <w:rFonts w:asciiTheme="majorHAnsi" w:eastAsia="Garamond" w:hAnsiTheme="majorHAnsi" w:cstheme="majorBidi"/>
          <w:color w:val="24292E"/>
          <w:rPrChange w:id="693" w:author="Melissa McClure" w:date="2018-05-06T12:29:00Z">
            <w:rPr>
              <w:rFonts w:ascii="Garamond" w:eastAsia="Garamond" w:hAnsi="Garamond" w:cs="Garamond"/>
              <w:color w:val="24292E"/>
            </w:rPr>
          </w:rPrChange>
        </w:rPr>
        <w:t xml:space="preserve"> </w:t>
      </w:r>
      <w:ins w:id="694" w:author="Melissa McClure" w:date="2018-05-06T18:55:00Z">
        <w:r w:rsidR="00B41D15" w:rsidDel="00485FEF">
          <w:rPr>
            <w:rFonts w:asciiTheme="majorHAnsi" w:eastAsia="Garamond" w:hAnsiTheme="majorHAnsi" w:cstheme="majorHAnsi"/>
            <w:color w:val="24292E"/>
          </w:rPr>
          <w:tab/>
        </w:r>
      </w:ins>
      <w:del w:id="695" w:author="Melissa McClure" w:date="2018-05-06T19:06:00Z">
        <w:r w:rsidR="00AF6A6E" w:rsidDel="005C195A">
          <w:rPr>
            <w:rFonts w:asciiTheme="majorHAnsi" w:eastAsia="Garamond" w:hAnsiTheme="majorHAnsi" w:cstheme="majorHAnsi"/>
            <w:color w:val="24292E"/>
          </w:rPr>
          <w:tab/>
        </w:r>
      </w:del>
      <w:del w:id="696" w:author="Melissa McClure" w:date="2018-05-06T16:51:00Z">
        <w:r w:rsidRPr="0088688E" w:rsidDel="000061E4">
          <w:rPr>
            <w:rFonts w:asciiTheme="majorHAnsi" w:eastAsia="Garamond" w:hAnsiTheme="majorHAnsi" w:cstheme="majorHAnsi"/>
            <w:color w:val="24292E"/>
            <w:rPrChange w:id="697" w:author="Melissa McClure" w:date="2018-05-06T12:29:00Z">
              <w:rPr>
                <w:rFonts w:ascii="Garamond" w:eastAsia="Garamond" w:hAnsi="Garamond" w:cs="Garamond"/>
                <w:color w:val="24292E"/>
              </w:rPr>
            </w:rPrChange>
          </w:rPr>
          <w:delText xml:space="preserve"> </w:delText>
        </w:r>
      </w:del>
      <w:r w:rsidRPr="53F85883">
        <w:rPr>
          <w:rFonts w:asciiTheme="majorHAnsi" w:eastAsia="Garamond" w:hAnsiTheme="majorHAnsi" w:cstheme="majorBidi"/>
          <w:color w:val="24292E"/>
          <w:rPrChange w:id="698" w:author="Melissa McClure" w:date="2018-05-06T12:29:00Z">
            <w:rPr>
              <w:rFonts w:ascii="Garamond" w:eastAsia="Garamond" w:hAnsi="Garamond" w:cs="Garamond"/>
              <w:color w:val="24292E"/>
            </w:rPr>
          </w:rPrChange>
        </w:rPr>
        <w:t xml:space="preserve">Students will not have access to their data </w:t>
      </w:r>
      <w:del w:id="699" w:author="Melissa McClure" w:date="2018-05-06T18:55:00Z">
        <w:r w:rsidRPr="0088688E" w:rsidDel="00A33A03">
          <w:rPr>
            <w:rFonts w:asciiTheme="majorHAnsi" w:eastAsia="Garamond" w:hAnsiTheme="majorHAnsi" w:cstheme="majorHAnsi"/>
            <w:color w:val="24292E"/>
            <w:rPrChange w:id="700" w:author="Melissa McClure" w:date="2018-05-06T12:29:00Z">
              <w:rPr>
                <w:rFonts w:ascii="Garamond" w:eastAsia="Garamond" w:hAnsi="Garamond" w:cs="Garamond"/>
                <w:color w:val="24292E"/>
              </w:rPr>
            </w:rPrChange>
          </w:rPr>
          <w:delText xml:space="preserve">for the purpose of </w:delText>
        </w:r>
      </w:del>
      <w:ins w:id="701" w:author="Melissa McClure" w:date="2018-05-06T18:55:00Z">
        <w:r w:rsidR="00A33A03" w:rsidRPr="00AE10EE">
          <w:rPr>
            <w:rFonts w:asciiTheme="majorHAnsi" w:eastAsia="Garamond" w:hAnsiTheme="majorHAnsi" w:cstheme="majorBidi"/>
            <w:color w:val="24292E"/>
          </w:rPr>
          <w:t xml:space="preserve">to </w:t>
        </w:r>
        <w:r w:rsidR="00B41D15" w:rsidRPr="00AE10EE">
          <w:rPr>
            <w:rFonts w:asciiTheme="majorHAnsi" w:eastAsia="Garamond" w:hAnsiTheme="majorHAnsi" w:cstheme="majorBidi"/>
            <w:color w:val="24292E"/>
          </w:rPr>
          <w:t>prevent</w:t>
        </w:r>
      </w:ins>
      <w:ins w:id="702" w:author="Melissa McClure" w:date="2018-05-06T19:13:00Z">
        <w:r w:rsidR="001B5601">
          <w:rPr>
            <w:rFonts w:asciiTheme="majorHAnsi" w:eastAsia="Garamond" w:hAnsiTheme="majorHAnsi" w:cstheme="majorBidi"/>
            <w:color w:val="24292E"/>
          </w:rPr>
          <w:t xml:space="preserve"> the student from</w:t>
        </w:r>
      </w:ins>
      <w:ins w:id="703" w:author="Melissa McClure" w:date="2018-05-06T18:55:00Z">
        <w:r w:rsidR="00A33A03" w:rsidRPr="00AE10EE">
          <w:rPr>
            <w:rFonts w:asciiTheme="majorHAnsi" w:eastAsia="Garamond" w:hAnsiTheme="majorHAnsi" w:cstheme="majorBidi"/>
            <w:color w:val="24292E"/>
          </w:rPr>
          <w:t xml:space="preserve"> </w:t>
        </w:r>
      </w:ins>
      <w:r w:rsidRPr="53F85883">
        <w:rPr>
          <w:rFonts w:asciiTheme="majorHAnsi" w:eastAsia="Garamond" w:hAnsiTheme="majorHAnsi" w:cstheme="majorBidi"/>
          <w:color w:val="24292E"/>
          <w:rPrChange w:id="704" w:author="Melissa McClure" w:date="2018-05-06T12:29:00Z">
            <w:rPr>
              <w:rFonts w:ascii="Garamond" w:eastAsia="Garamond" w:hAnsi="Garamond" w:cs="Garamond"/>
              <w:color w:val="24292E"/>
            </w:rPr>
          </w:rPrChange>
        </w:rPr>
        <w:t>chang</w:t>
      </w:r>
      <w:ins w:id="705" w:author="Melissa McClure" w:date="2018-05-06T18:55:00Z">
        <w:r w:rsidR="00B41D15" w:rsidRPr="00AE10EE">
          <w:rPr>
            <w:rFonts w:asciiTheme="majorHAnsi" w:eastAsia="Garamond" w:hAnsiTheme="majorHAnsi" w:cstheme="majorBidi"/>
            <w:color w:val="24292E"/>
          </w:rPr>
          <w:t xml:space="preserve">ing </w:t>
        </w:r>
      </w:ins>
      <w:del w:id="706" w:author="Melissa McClure" w:date="2018-05-06T18:55:00Z">
        <w:r w:rsidRPr="0088688E" w:rsidDel="00B41D15">
          <w:rPr>
            <w:rFonts w:asciiTheme="majorHAnsi" w:eastAsia="Garamond" w:hAnsiTheme="majorHAnsi" w:cstheme="majorHAnsi"/>
            <w:color w:val="24292E"/>
            <w:rPrChange w:id="707" w:author="Melissa McClure" w:date="2018-05-06T12:29:00Z">
              <w:rPr>
                <w:rFonts w:ascii="Garamond" w:eastAsia="Garamond" w:hAnsi="Garamond" w:cs="Garamond"/>
                <w:color w:val="24292E"/>
              </w:rPr>
            </w:rPrChange>
          </w:rPr>
          <w:delText xml:space="preserve">ing </w:delText>
        </w:r>
      </w:del>
      <w:r w:rsidRPr="53F85883">
        <w:rPr>
          <w:rFonts w:asciiTheme="majorHAnsi" w:eastAsia="Garamond" w:hAnsiTheme="majorHAnsi" w:cstheme="majorBidi"/>
          <w:color w:val="24292E"/>
          <w:rPrChange w:id="708" w:author="Melissa McClure" w:date="2018-05-06T12:29:00Z">
            <w:rPr>
              <w:rFonts w:ascii="Garamond" w:eastAsia="Garamond" w:hAnsi="Garamond" w:cs="Garamond"/>
              <w:color w:val="24292E"/>
            </w:rPr>
          </w:rPrChange>
        </w:rPr>
        <w:t>or manipula</w:t>
      </w:r>
      <w:ins w:id="709" w:author="Melissa McClure" w:date="2018-05-06T19:13:00Z">
        <w:r w:rsidR="001B5601">
          <w:rPr>
            <w:rFonts w:asciiTheme="majorHAnsi" w:eastAsia="Garamond" w:hAnsiTheme="majorHAnsi" w:cstheme="majorBidi"/>
            <w:color w:val="24292E"/>
          </w:rPr>
          <w:t>ting</w:t>
        </w:r>
      </w:ins>
      <w:del w:id="710" w:author="Melissa McClure" w:date="2018-05-06T19:13:00Z">
        <w:r w:rsidRPr="53F85883" w:rsidDel="001B5601">
          <w:rPr>
            <w:rFonts w:asciiTheme="majorHAnsi" w:eastAsia="Garamond" w:hAnsiTheme="majorHAnsi" w:cstheme="majorBidi"/>
            <w:color w:val="24292E"/>
            <w:rPrChange w:id="711" w:author="Melissa McClure" w:date="2018-05-06T12:29:00Z">
              <w:rPr>
                <w:rFonts w:ascii="Garamond" w:eastAsia="Garamond" w:hAnsi="Garamond" w:cs="Garamond"/>
                <w:color w:val="24292E"/>
              </w:rPr>
            </w:rPrChange>
          </w:rPr>
          <w:delText>tion</w:delText>
        </w:r>
      </w:del>
      <w:ins w:id="712" w:author="Melissa McClure" w:date="2018-05-06T19:13:00Z">
        <w:r w:rsidR="001B5601">
          <w:rPr>
            <w:rFonts w:asciiTheme="majorHAnsi" w:eastAsia="Garamond" w:hAnsiTheme="majorHAnsi" w:cstheme="majorBidi"/>
            <w:color w:val="24292E"/>
          </w:rPr>
          <w:t xml:space="preserve"> their</w:t>
        </w:r>
      </w:ins>
      <w:ins w:id="713" w:author="Melissa McClure" w:date="2018-05-06T18:55:00Z">
        <w:r w:rsidR="00B41D15" w:rsidRPr="00AE10EE">
          <w:rPr>
            <w:rFonts w:asciiTheme="majorHAnsi" w:eastAsia="Garamond" w:hAnsiTheme="majorHAnsi" w:cstheme="majorBidi"/>
            <w:color w:val="24292E"/>
          </w:rPr>
          <w:t xml:space="preserve"> </w:t>
        </w:r>
      </w:ins>
      <w:ins w:id="714" w:author="Melissa McClure" w:date="2018-05-06T18:56:00Z">
        <w:r w:rsidR="006C58FF" w:rsidRPr="00AE10EE">
          <w:rPr>
            <w:rFonts w:asciiTheme="majorHAnsi" w:eastAsia="Garamond" w:hAnsiTheme="majorHAnsi" w:cstheme="majorBidi"/>
            <w:color w:val="24292E"/>
          </w:rPr>
          <w:t>community hours.</w:t>
        </w:r>
      </w:ins>
    </w:p>
    <w:p w14:paraId="03680AED" w14:textId="531F8A67" w:rsidR="0EF8317B" w:rsidRPr="0088688E" w:rsidDel="002B2B3E" w:rsidRDefault="0EF8317B">
      <w:pPr>
        <w:ind w:left="1440" w:right="720" w:hanging="720"/>
        <w:jc w:val="both"/>
        <w:rPr>
          <w:del w:id="715" w:author="Melissa McClure" w:date="2018-05-06T18:47:00Z"/>
          <w:rFonts w:asciiTheme="majorHAnsi" w:hAnsiTheme="majorHAnsi" w:cstheme="majorHAnsi"/>
          <w:rPrChange w:id="716" w:author="Melissa McClure" w:date="2018-05-06T12:29:00Z">
            <w:rPr>
              <w:del w:id="717" w:author="Melissa McClure" w:date="2018-05-06T18:47:00Z"/>
            </w:rPr>
          </w:rPrChange>
        </w:rPr>
        <w:pPrChange w:id="718" w:author="Melissa McClure" w:date="2018-05-06T18:56:00Z">
          <w:pPr>
            <w:ind w:left="1440" w:hanging="720"/>
          </w:pPr>
        </w:pPrChange>
      </w:pPr>
      <w:del w:id="719" w:author="Melissa McClure" w:date="2018-05-06T18:47:00Z">
        <w:r w:rsidRPr="0088688E" w:rsidDel="002B2B3E">
          <w:rPr>
            <w:rFonts w:asciiTheme="majorHAnsi" w:eastAsia="Garamond" w:hAnsiTheme="majorHAnsi" w:cstheme="majorHAnsi"/>
            <w:b/>
            <w:color w:val="24292E"/>
            <w:sz w:val="20"/>
            <w:szCs w:val="20"/>
            <w:rPrChange w:id="720" w:author="Melissa McClure" w:date="2018-05-06T12:29:00Z">
              <w:rPr>
                <w:rFonts w:ascii="Garamond" w:eastAsia="Garamond" w:hAnsi="Garamond" w:cs="Garamond"/>
                <w:b/>
                <w:bCs/>
                <w:color w:val="24292E"/>
                <w:sz w:val="20"/>
                <w:szCs w:val="20"/>
              </w:rPr>
            </w:rPrChange>
          </w:rPr>
          <w:delText>OS 3.6</w:delText>
        </w:r>
        <w:r w:rsidRPr="0088688E" w:rsidDel="002B2B3E">
          <w:rPr>
            <w:rFonts w:asciiTheme="majorHAnsi" w:eastAsia="Garamond" w:hAnsiTheme="majorHAnsi" w:cstheme="majorHAnsi"/>
            <w:color w:val="24292E"/>
            <w:sz w:val="20"/>
            <w:szCs w:val="20"/>
            <w:rPrChange w:id="721" w:author="Melissa McClure" w:date="2018-05-06T12:29:00Z">
              <w:rPr>
                <w:rFonts w:ascii="Garamond" w:eastAsia="Garamond" w:hAnsi="Garamond" w:cs="Garamond"/>
                <w:color w:val="24292E"/>
                <w:sz w:val="20"/>
                <w:szCs w:val="20"/>
              </w:rPr>
            </w:rPrChange>
          </w:rPr>
          <w:delText xml:space="preserve"> </w:delText>
        </w:r>
        <w:r w:rsidRPr="0088688E" w:rsidDel="002B2B3E">
          <w:rPr>
            <w:rFonts w:asciiTheme="majorHAnsi" w:eastAsia="Garamond" w:hAnsiTheme="majorHAnsi" w:cstheme="majorHAnsi"/>
            <w:color w:val="24292E"/>
            <w:rPrChange w:id="722" w:author="Melissa McClure" w:date="2018-05-06T12:29:00Z">
              <w:rPr>
                <w:rFonts w:ascii="Garamond" w:eastAsia="Garamond" w:hAnsi="Garamond" w:cs="Garamond"/>
                <w:color w:val="24292E"/>
              </w:rPr>
            </w:rPrChange>
          </w:rPr>
          <w:delText xml:space="preserve">  Students will not have access to their standing of attendance compared to other students. This is meant to motivate students with their own individual progress. </w:delText>
        </w:r>
      </w:del>
    </w:p>
    <w:p w14:paraId="124A33F8" w14:textId="476D3844" w:rsidR="0EF8317B" w:rsidRPr="0088688E" w:rsidRDefault="0EF8317B">
      <w:pPr>
        <w:ind w:left="1440" w:right="720" w:hanging="720"/>
        <w:jc w:val="both"/>
        <w:rPr>
          <w:rFonts w:asciiTheme="majorHAnsi" w:hAnsiTheme="majorHAnsi" w:cstheme="majorBidi"/>
          <w:rPrChange w:id="723" w:author="Melissa McClure" w:date="2018-05-06T12:29:00Z">
            <w:rPr/>
          </w:rPrChange>
        </w:rPr>
        <w:pPrChange w:id="724" w:author="Melissa McClure" w:date="2018-05-06T18:56:00Z">
          <w:pPr>
            <w:ind w:left="1440" w:hanging="720"/>
          </w:pPr>
        </w:pPrChange>
      </w:pPr>
      <w:r w:rsidRPr="53F85883">
        <w:rPr>
          <w:rFonts w:asciiTheme="majorHAnsi" w:eastAsia="Garamond" w:hAnsiTheme="majorHAnsi" w:cstheme="majorBidi"/>
          <w:b/>
          <w:color w:val="24292E"/>
          <w:sz w:val="20"/>
          <w:szCs w:val="20"/>
          <w:rPrChange w:id="725" w:author="Melissa McClure" w:date="2018-05-06T12:29:00Z">
            <w:rPr>
              <w:rFonts w:ascii="Garamond" w:eastAsia="Garamond" w:hAnsi="Garamond" w:cs="Garamond"/>
              <w:b/>
              <w:bCs/>
              <w:color w:val="24292E"/>
              <w:sz w:val="20"/>
              <w:szCs w:val="20"/>
            </w:rPr>
          </w:rPrChange>
        </w:rPr>
        <w:t>OS</w:t>
      </w:r>
      <w:ins w:id="726" w:author="Melissa McClure" w:date="2018-05-06T19:03:00Z">
        <w:r w:rsidR="00AF6A6E" w:rsidRPr="005C195A">
          <w:rPr>
            <w:rFonts w:asciiTheme="majorHAnsi" w:eastAsia="Garamond" w:hAnsiTheme="majorHAnsi" w:cstheme="majorBidi"/>
            <w:b/>
            <w:color w:val="24292E"/>
            <w:sz w:val="20"/>
            <w:szCs w:val="20"/>
          </w:rPr>
          <w:t xml:space="preserve"> </w:t>
        </w:r>
      </w:ins>
      <w:del w:id="727" w:author="Melissa McClure" w:date="2018-05-06T19:03:00Z">
        <w:r w:rsidRPr="0088688E" w:rsidDel="00AF6A6E">
          <w:rPr>
            <w:rFonts w:asciiTheme="majorHAnsi" w:eastAsia="Garamond" w:hAnsiTheme="majorHAnsi" w:cstheme="majorHAnsi"/>
            <w:b/>
            <w:color w:val="24292E"/>
            <w:sz w:val="20"/>
            <w:szCs w:val="20"/>
            <w:rPrChange w:id="728" w:author="Melissa McClure" w:date="2018-05-06T12:29:00Z">
              <w:rPr>
                <w:rFonts w:ascii="Garamond" w:eastAsia="Garamond" w:hAnsi="Garamond" w:cs="Garamond"/>
                <w:b/>
                <w:bCs/>
                <w:color w:val="24292E"/>
                <w:sz w:val="20"/>
                <w:szCs w:val="20"/>
              </w:rPr>
            </w:rPrChange>
          </w:rPr>
          <w:delText xml:space="preserve"> </w:delText>
        </w:r>
      </w:del>
      <w:r w:rsidRPr="53F85883">
        <w:rPr>
          <w:rFonts w:asciiTheme="majorHAnsi" w:eastAsia="Garamond" w:hAnsiTheme="majorHAnsi" w:cstheme="majorBidi"/>
          <w:b/>
          <w:color w:val="24292E"/>
          <w:sz w:val="20"/>
          <w:szCs w:val="20"/>
          <w:rPrChange w:id="729" w:author="Melissa McClure" w:date="2018-05-06T12:29:00Z">
            <w:rPr>
              <w:rFonts w:ascii="Garamond" w:eastAsia="Garamond" w:hAnsi="Garamond" w:cs="Garamond"/>
              <w:b/>
              <w:bCs/>
              <w:color w:val="24292E"/>
              <w:sz w:val="20"/>
              <w:szCs w:val="20"/>
            </w:rPr>
          </w:rPrChange>
        </w:rPr>
        <w:t>3.</w:t>
      </w:r>
      <w:ins w:id="730" w:author="Ladera, Harrison" w:date="2018-05-06T20:34:00Z">
        <w:r w:rsidR="005523FF">
          <w:rPr>
            <w:rFonts w:asciiTheme="majorHAnsi" w:eastAsia="Garamond" w:hAnsiTheme="majorHAnsi" w:cstheme="majorBidi"/>
            <w:b/>
            <w:color w:val="24292E"/>
            <w:sz w:val="20"/>
            <w:szCs w:val="20"/>
          </w:rPr>
          <w:t>5</w:t>
        </w:r>
      </w:ins>
      <w:del w:id="731" w:author="Ladera, Harrison" w:date="2018-05-06T20:34:00Z">
        <w:r w:rsidRPr="53F85883">
          <w:rPr>
            <w:rFonts w:asciiTheme="majorHAnsi" w:eastAsia="Garamond" w:hAnsiTheme="majorHAnsi" w:cstheme="majorBidi"/>
            <w:b/>
            <w:color w:val="24292E"/>
            <w:sz w:val="20"/>
            <w:szCs w:val="20"/>
            <w:rPrChange w:id="732" w:author="Melissa McClure" w:date="2018-05-06T12:29:00Z">
              <w:rPr>
                <w:rFonts w:ascii="Garamond" w:eastAsia="Garamond" w:hAnsi="Garamond" w:cs="Garamond"/>
                <w:b/>
                <w:bCs/>
                <w:color w:val="24292E"/>
                <w:sz w:val="20"/>
                <w:szCs w:val="20"/>
              </w:rPr>
            </w:rPrChange>
          </w:rPr>
          <w:delText>7</w:delText>
        </w:r>
      </w:del>
      <w:r w:rsidRPr="53F85883">
        <w:rPr>
          <w:rFonts w:asciiTheme="majorHAnsi" w:eastAsia="Garamond" w:hAnsiTheme="majorHAnsi" w:cstheme="majorBidi"/>
          <w:color w:val="24292E"/>
          <w:sz w:val="20"/>
          <w:szCs w:val="20"/>
          <w:rPrChange w:id="733" w:author="Melissa McClure" w:date="2018-05-06T12:29:00Z">
            <w:rPr>
              <w:rFonts w:ascii="Garamond" w:eastAsia="Garamond" w:hAnsi="Garamond" w:cs="Garamond"/>
              <w:color w:val="24292E"/>
              <w:sz w:val="20"/>
              <w:szCs w:val="20"/>
            </w:rPr>
          </w:rPrChange>
        </w:rPr>
        <w:t xml:space="preserve"> </w:t>
      </w:r>
      <w:ins w:id="734" w:author="Melissa McClure" w:date="2018-05-06T19:07:00Z">
        <w:r w:rsidR="005C195A">
          <w:rPr>
            <w:rFonts w:asciiTheme="majorHAnsi" w:eastAsia="Garamond" w:hAnsiTheme="majorHAnsi" w:cstheme="majorBidi"/>
            <w:color w:val="24292E"/>
            <w:sz w:val="20"/>
            <w:szCs w:val="20"/>
          </w:rPr>
          <w:tab/>
        </w:r>
      </w:ins>
      <w:del w:id="735" w:author="Unknown">
        <w:r w:rsidRPr="53F85883" w:rsidDel="00AF6A6E">
          <w:rPr>
            <w:rFonts w:asciiTheme="majorHAnsi" w:eastAsia="Garamond" w:hAnsiTheme="majorHAnsi" w:cstheme="majorBidi"/>
            <w:color w:val="24292E"/>
            <w:rPrChange w:id="736" w:author="Melissa McClure" w:date="2018-05-06T12:29:00Z">
              <w:rPr>
                <w:rFonts w:ascii="Garamond" w:eastAsia="Garamond" w:hAnsi="Garamond" w:cs="Garamond"/>
                <w:color w:val="24292E"/>
              </w:rPr>
            </w:rPrChange>
          </w:rPr>
          <w:delText xml:space="preserve">  </w:delText>
        </w:r>
      </w:del>
      <w:del w:id="737" w:author="Melissa McClure" w:date="2018-05-06T18:56:00Z">
        <w:r w:rsidRPr="0088688E" w:rsidDel="006C58FF">
          <w:rPr>
            <w:rFonts w:asciiTheme="majorHAnsi" w:eastAsia="Garamond" w:hAnsiTheme="majorHAnsi" w:cstheme="majorHAnsi"/>
            <w:rPrChange w:id="738" w:author="Melissa McClure" w:date="2018-05-06T12:29:00Z">
              <w:rPr>
                <w:rFonts w:ascii="Garamond" w:eastAsia="Garamond" w:hAnsi="Garamond" w:cs="Garamond"/>
              </w:rPr>
            </w:rPrChange>
          </w:rPr>
          <w:delText>Due to time and other constraints, s</w:delText>
        </w:r>
      </w:del>
      <w:ins w:id="739" w:author="Melissa McClure" w:date="2018-05-06T18:58:00Z">
        <w:r w:rsidR="00FC6067" w:rsidRPr="00AE10EE">
          <w:rPr>
            <w:rFonts w:asciiTheme="majorHAnsi" w:eastAsia="Garamond" w:hAnsiTheme="majorHAnsi" w:cstheme="majorBidi"/>
          </w:rPr>
          <w:t>The system will not be</w:t>
        </w:r>
      </w:ins>
      <w:ins w:id="740" w:author="Melissa McClure" w:date="2018-05-06T19:03:00Z">
        <w:r w:rsidR="00AF6A6E" w:rsidRPr="00AE10EE">
          <w:rPr>
            <w:rFonts w:asciiTheme="majorHAnsi" w:eastAsia="Garamond" w:hAnsiTheme="majorHAnsi" w:cstheme="majorBidi"/>
          </w:rPr>
          <w:t xml:space="preserve"> </w:t>
        </w:r>
        <w:r w:rsidR="00AF6A6E" w:rsidRPr="005C195A">
          <w:rPr>
            <w:rFonts w:asciiTheme="majorHAnsi" w:eastAsia="Garamond" w:hAnsiTheme="majorHAnsi" w:cstheme="majorBidi"/>
          </w:rPr>
          <w:t xml:space="preserve">connected to any </w:t>
        </w:r>
        <w:r w:rsidR="00C0589B" w:rsidRPr="005C195A">
          <w:rPr>
            <w:rFonts w:asciiTheme="majorHAnsi" w:eastAsia="Garamond" w:hAnsiTheme="majorHAnsi" w:cstheme="majorBidi"/>
          </w:rPr>
          <w:t>outside</w:t>
        </w:r>
      </w:ins>
      <w:del w:id="741" w:author="Melissa McClure" w:date="2018-05-06T18:58:00Z">
        <w:r w:rsidRPr="0088688E" w:rsidDel="00FC6067">
          <w:rPr>
            <w:rFonts w:asciiTheme="majorHAnsi" w:eastAsia="Garamond" w:hAnsiTheme="majorHAnsi" w:cstheme="majorHAnsi"/>
            <w:rPrChange w:id="742" w:author="Melissa McClure" w:date="2018-05-06T12:29:00Z">
              <w:rPr>
                <w:rFonts w:ascii="Garamond" w:eastAsia="Garamond" w:hAnsi="Garamond" w:cs="Garamond"/>
              </w:rPr>
            </w:rPrChange>
          </w:rPr>
          <w:delText>ecurity and</w:delText>
        </w:r>
      </w:del>
      <w:r w:rsidRPr="53F85883">
        <w:rPr>
          <w:rFonts w:asciiTheme="majorHAnsi" w:eastAsia="Garamond" w:hAnsiTheme="majorHAnsi" w:cstheme="majorBidi"/>
          <w:rPrChange w:id="743" w:author="Melissa McClure" w:date="2018-05-06T12:29:00Z">
            <w:rPr>
              <w:rFonts w:ascii="Garamond" w:eastAsia="Garamond" w:hAnsi="Garamond" w:cs="Garamond"/>
            </w:rPr>
          </w:rPrChange>
        </w:rPr>
        <w:t xml:space="preserve"> network </w:t>
      </w:r>
      <w:ins w:id="744" w:author="Melissa McClure" w:date="2018-05-06T19:07:00Z">
        <w:r w:rsidR="00AD59B2">
          <w:rPr>
            <w:rFonts w:asciiTheme="majorHAnsi" w:eastAsia="Garamond" w:hAnsiTheme="majorHAnsi" w:cstheme="majorBidi"/>
          </w:rPr>
          <w:t xml:space="preserve">therefore, network </w:t>
        </w:r>
      </w:ins>
      <w:r w:rsidRPr="53F85883">
        <w:rPr>
          <w:rFonts w:asciiTheme="majorHAnsi" w:eastAsia="Garamond" w:hAnsiTheme="majorHAnsi" w:cstheme="majorBidi"/>
          <w:rPrChange w:id="745" w:author="Melissa McClure" w:date="2018-05-06T12:29:00Z">
            <w:rPr>
              <w:rFonts w:ascii="Garamond" w:eastAsia="Garamond" w:hAnsi="Garamond" w:cs="Garamond"/>
            </w:rPr>
          </w:rPrChange>
        </w:rPr>
        <w:t>architecture will not be implemented</w:t>
      </w:r>
      <w:del w:id="746" w:author="Melissa McClure" w:date="2018-05-06T18:57:00Z">
        <w:r w:rsidRPr="0088688E" w:rsidDel="00256967">
          <w:rPr>
            <w:rFonts w:asciiTheme="majorHAnsi" w:eastAsia="Garamond" w:hAnsiTheme="majorHAnsi" w:cstheme="majorHAnsi"/>
            <w:rPrChange w:id="747" w:author="Melissa McClure" w:date="2018-05-06T12:29:00Z">
              <w:rPr>
                <w:rFonts w:ascii="Garamond" w:eastAsia="Garamond" w:hAnsi="Garamond" w:cs="Garamond"/>
              </w:rPr>
            </w:rPrChange>
          </w:rPr>
          <w:delText xml:space="preserve"> here</w:delText>
        </w:r>
      </w:del>
      <w:r w:rsidRPr="53F85883">
        <w:rPr>
          <w:rFonts w:asciiTheme="majorHAnsi" w:eastAsia="Garamond" w:hAnsiTheme="majorHAnsi" w:cstheme="majorBidi"/>
          <w:rPrChange w:id="748" w:author="Melissa McClure" w:date="2018-05-06T12:29:00Z">
            <w:rPr>
              <w:rFonts w:ascii="Garamond" w:eastAsia="Garamond" w:hAnsi="Garamond" w:cs="Garamond"/>
            </w:rPr>
          </w:rPrChange>
        </w:rPr>
        <w:t>.</w:t>
      </w:r>
      <w:r w:rsidRPr="53F85883">
        <w:rPr>
          <w:rFonts w:asciiTheme="majorHAnsi" w:eastAsia="Calibri" w:hAnsiTheme="majorHAnsi" w:cstheme="majorBidi"/>
          <w:color w:val="9B00D3"/>
          <w:rPrChange w:id="749" w:author="Melissa McClure" w:date="2018-05-06T12:29:00Z">
            <w:rPr>
              <w:rFonts w:ascii="Calibri" w:eastAsia="Calibri" w:hAnsi="Calibri" w:cs="Calibri"/>
              <w:color w:val="9B00D3"/>
            </w:rPr>
          </w:rPrChange>
        </w:rPr>
        <w:t xml:space="preserve"> </w:t>
      </w:r>
    </w:p>
    <w:p w14:paraId="5E8E4BB3" w14:textId="582331FF" w:rsidR="0EF8317B" w:rsidRDefault="0EF8317B" w:rsidP="006C58FF">
      <w:pPr>
        <w:ind w:left="1440" w:right="720" w:hanging="720"/>
        <w:jc w:val="both"/>
        <w:rPr>
          <w:ins w:id="750" w:author="Melissa McClure" w:date="2018-05-06T18:57:00Z"/>
          <w:rFonts w:asciiTheme="majorHAnsi" w:eastAsia="Garamond" w:hAnsiTheme="majorHAnsi" w:cstheme="majorHAnsi"/>
        </w:rPr>
      </w:pPr>
      <w:r w:rsidRPr="0088688E">
        <w:rPr>
          <w:rFonts w:asciiTheme="majorHAnsi" w:eastAsia="Garamond" w:hAnsiTheme="majorHAnsi" w:cstheme="majorHAnsi"/>
          <w:b/>
          <w:color w:val="24292E"/>
          <w:sz w:val="20"/>
          <w:szCs w:val="20"/>
          <w:rPrChange w:id="751" w:author="Melissa McClure" w:date="2018-05-06T12:29:00Z">
            <w:rPr>
              <w:rFonts w:ascii="Garamond" w:eastAsia="Garamond" w:hAnsi="Garamond" w:cs="Garamond"/>
              <w:b/>
              <w:bCs/>
              <w:color w:val="24292E"/>
              <w:sz w:val="20"/>
              <w:szCs w:val="20"/>
            </w:rPr>
          </w:rPrChange>
        </w:rPr>
        <w:t>OS 3.</w:t>
      </w:r>
      <w:ins w:id="752" w:author="Ladera, Harrison" w:date="2018-05-06T20:34:00Z">
        <w:r w:rsidR="005523FF">
          <w:rPr>
            <w:rFonts w:asciiTheme="majorHAnsi" w:eastAsia="Garamond" w:hAnsiTheme="majorHAnsi" w:cstheme="majorHAnsi"/>
            <w:b/>
            <w:color w:val="24292E"/>
            <w:sz w:val="20"/>
            <w:szCs w:val="20"/>
          </w:rPr>
          <w:t>6</w:t>
        </w:r>
      </w:ins>
      <w:del w:id="753" w:author="Ladera, Harrison" w:date="2018-05-06T20:34:00Z">
        <w:r w:rsidRPr="0088688E">
          <w:rPr>
            <w:rFonts w:asciiTheme="majorHAnsi" w:eastAsia="Garamond" w:hAnsiTheme="majorHAnsi" w:cstheme="majorHAnsi"/>
            <w:b/>
            <w:color w:val="24292E"/>
            <w:sz w:val="20"/>
            <w:szCs w:val="20"/>
            <w:rPrChange w:id="754" w:author="Melissa McClure" w:date="2018-05-06T12:29:00Z">
              <w:rPr>
                <w:rFonts w:ascii="Garamond" w:eastAsia="Garamond" w:hAnsi="Garamond" w:cs="Garamond"/>
                <w:b/>
                <w:bCs/>
                <w:color w:val="24292E"/>
                <w:sz w:val="20"/>
                <w:szCs w:val="20"/>
              </w:rPr>
            </w:rPrChange>
          </w:rPr>
          <w:delText>8</w:delText>
        </w:r>
      </w:del>
      <w:r w:rsidRPr="0088688E">
        <w:rPr>
          <w:rFonts w:asciiTheme="majorHAnsi" w:eastAsia="Garamond" w:hAnsiTheme="majorHAnsi" w:cstheme="majorHAnsi"/>
          <w:color w:val="24292E"/>
          <w:sz w:val="20"/>
          <w:szCs w:val="20"/>
          <w:rPrChange w:id="755" w:author="Melissa McClure" w:date="2018-05-06T12:29:00Z">
            <w:rPr>
              <w:rFonts w:ascii="Garamond" w:eastAsia="Garamond" w:hAnsi="Garamond" w:cs="Garamond"/>
              <w:color w:val="24292E"/>
              <w:sz w:val="20"/>
              <w:szCs w:val="20"/>
            </w:rPr>
          </w:rPrChange>
        </w:rPr>
        <w:t xml:space="preserve"> </w:t>
      </w:r>
      <w:r w:rsidRPr="0088688E">
        <w:rPr>
          <w:rFonts w:asciiTheme="majorHAnsi" w:eastAsia="Garamond" w:hAnsiTheme="majorHAnsi" w:cstheme="majorHAnsi"/>
          <w:color w:val="24292E"/>
          <w:rPrChange w:id="756" w:author="Melissa McClure" w:date="2018-05-06T12:29:00Z">
            <w:rPr>
              <w:rFonts w:ascii="Garamond" w:eastAsia="Garamond" w:hAnsi="Garamond" w:cs="Garamond"/>
              <w:color w:val="24292E"/>
            </w:rPr>
          </w:rPrChange>
        </w:rPr>
        <w:t xml:space="preserve">  </w:t>
      </w:r>
      <w:ins w:id="757" w:author="Melissa McClure" w:date="2018-05-06T19:15:00Z">
        <w:r w:rsidR="004441C1">
          <w:rPr>
            <w:rFonts w:asciiTheme="majorHAnsi" w:eastAsia="Garamond" w:hAnsiTheme="majorHAnsi" w:cstheme="majorHAnsi"/>
            <w:color w:val="24292E"/>
          </w:rPr>
          <w:tab/>
        </w:r>
      </w:ins>
      <w:del w:id="758" w:author="Melissa McClure" w:date="2018-05-06T19:08:00Z">
        <w:r w:rsidRPr="0088688E" w:rsidDel="00AD59B2">
          <w:rPr>
            <w:rFonts w:asciiTheme="majorHAnsi" w:eastAsia="Garamond" w:hAnsiTheme="majorHAnsi" w:cstheme="majorHAnsi"/>
            <w:rPrChange w:id="759" w:author="Melissa McClure" w:date="2018-05-06T12:29:00Z">
              <w:rPr>
                <w:rFonts w:ascii="Garamond" w:eastAsia="Garamond" w:hAnsi="Garamond" w:cs="Garamond"/>
              </w:rPr>
            </w:rPrChange>
          </w:rPr>
          <w:delText xml:space="preserve">The system will not work as anything other than an attendance tracking system. </w:delText>
        </w:r>
      </w:del>
      <w:ins w:id="760" w:author="Melissa McClure" w:date="2018-05-06T19:08:00Z">
        <w:r w:rsidR="00AD59B2">
          <w:rPr>
            <w:rFonts w:asciiTheme="majorHAnsi" w:eastAsia="Garamond" w:hAnsiTheme="majorHAnsi" w:cstheme="majorHAnsi"/>
          </w:rPr>
          <w:t xml:space="preserve">The </w:t>
        </w:r>
      </w:ins>
      <w:ins w:id="761" w:author="Brian Doersch" w:date="2018-05-13T20:21:00Z">
        <w:r w:rsidR="00F64978">
          <w:rPr>
            <w:rFonts w:asciiTheme="majorHAnsi" w:eastAsia="Garamond" w:hAnsiTheme="majorHAnsi" w:cstheme="majorHAnsi"/>
          </w:rPr>
          <w:t>web</w:t>
        </w:r>
      </w:ins>
      <w:ins w:id="762" w:author="Brian Doersch" w:date="2018-05-13T22:21:00Z">
        <w:r w:rsidR="007F2468">
          <w:rPr>
            <w:rFonts w:asciiTheme="majorHAnsi" w:eastAsia="Garamond" w:hAnsiTheme="majorHAnsi" w:cstheme="majorHAnsi"/>
          </w:rPr>
          <w:t xml:space="preserve"> </w:t>
        </w:r>
      </w:ins>
      <w:ins w:id="763" w:author="Melissa McClure" w:date="2018-05-06T19:08:00Z">
        <w:del w:id="764" w:author="Brian Doersch" w:date="2018-05-13T20:21:00Z">
          <w:r w:rsidR="003E12E9" w:rsidDel="00F64978">
            <w:rPr>
              <w:rFonts w:asciiTheme="majorHAnsi" w:eastAsia="Garamond" w:hAnsiTheme="majorHAnsi" w:cstheme="majorHAnsi"/>
            </w:rPr>
            <w:delText xml:space="preserve">mobile </w:delText>
          </w:r>
        </w:del>
        <w:r w:rsidR="003E12E9">
          <w:rPr>
            <w:rFonts w:asciiTheme="majorHAnsi" w:eastAsia="Garamond" w:hAnsiTheme="majorHAnsi" w:cstheme="majorHAnsi"/>
          </w:rPr>
          <w:t xml:space="preserve">application will not give the student the ability to </w:t>
        </w:r>
      </w:ins>
      <w:ins w:id="765" w:author="Melissa McClure" w:date="2018-05-06T19:15:00Z">
        <w:r w:rsidR="004441C1">
          <w:rPr>
            <w:rFonts w:asciiTheme="majorHAnsi" w:eastAsia="Garamond" w:hAnsiTheme="majorHAnsi" w:cstheme="majorHAnsi"/>
          </w:rPr>
          <w:t xml:space="preserve">login </w:t>
        </w:r>
        <w:r w:rsidR="004441C1">
          <w:rPr>
            <w:rFonts w:asciiTheme="majorHAnsi" w:eastAsia="Garamond" w:hAnsiTheme="majorHAnsi" w:cstheme="majorHAnsi"/>
          </w:rPr>
          <w:lastRenderedPageBreak/>
          <w:t>or logout of the community hours tracking system.</w:t>
        </w:r>
      </w:ins>
      <w:del w:id="766" w:author="Melissa McClure" w:date="2018-05-06T18:57:00Z">
        <w:r w:rsidRPr="0088688E" w:rsidDel="00256967">
          <w:rPr>
            <w:rFonts w:asciiTheme="majorHAnsi" w:eastAsia="Garamond" w:hAnsiTheme="majorHAnsi" w:cstheme="majorHAnsi"/>
            <w:rPrChange w:id="767" w:author="Melissa McClure" w:date="2018-05-06T12:29:00Z">
              <w:rPr>
                <w:rFonts w:ascii="Garamond" w:eastAsia="Garamond" w:hAnsi="Garamond" w:cs="Garamond"/>
              </w:rPr>
            </w:rPrChange>
          </w:rPr>
          <w:delText>The system will not implement any game or simulation of any kind.</w:delText>
        </w:r>
      </w:del>
    </w:p>
    <w:p w14:paraId="6DF6CFA1" w14:textId="62918E36" w:rsidR="00256967" w:rsidRDefault="00256967" w:rsidP="006C58FF">
      <w:pPr>
        <w:ind w:left="1440" w:right="720" w:hanging="720"/>
        <w:jc w:val="both"/>
        <w:rPr>
          <w:ins w:id="768" w:author="Melissa McClure" w:date="2018-05-06T19:18:00Z"/>
          <w:rFonts w:asciiTheme="majorHAnsi" w:eastAsia="Garamond" w:hAnsiTheme="majorHAnsi" w:cstheme="majorBidi"/>
          <w:color w:val="24292E"/>
          <w:sz w:val="20"/>
          <w:szCs w:val="20"/>
        </w:rPr>
      </w:pPr>
      <w:ins w:id="769" w:author="Melissa McClure" w:date="2018-05-06T18:57:00Z">
        <w:r w:rsidRPr="003E12E9">
          <w:rPr>
            <w:rFonts w:asciiTheme="majorHAnsi" w:eastAsia="Garamond" w:hAnsiTheme="majorHAnsi" w:cstheme="majorBidi"/>
            <w:b/>
            <w:color w:val="24292E"/>
            <w:sz w:val="20"/>
            <w:szCs w:val="20"/>
          </w:rPr>
          <w:t>OS 3.</w:t>
        </w:r>
      </w:ins>
      <w:ins w:id="770" w:author="Ladera, Harrison" w:date="2018-05-06T20:34:00Z">
        <w:r w:rsidR="005523FF">
          <w:rPr>
            <w:rFonts w:asciiTheme="majorHAnsi" w:eastAsia="Garamond" w:hAnsiTheme="majorHAnsi" w:cstheme="majorBidi"/>
            <w:b/>
            <w:color w:val="24292E"/>
            <w:sz w:val="20"/>
            <w:szCs w:val="20"/>
          </w:rPr>
          <w:t>7</w:t>
        </w:r>
      </w:ins>
      <w:ins w:id="771" w:author="Melissa McClure" w:date="2018-05-06T18:57:00Z">
        <w:del w:id="772" w:author="Ladera, Harrison" w:date="2018-05-06T20:34:00Z">
          <w:r w:rsidRPr="003E12E9">
            <w:rPr>
              <w:rFonts w:asciiTheme="majorHAnsi" w:eastAsia="Garamond" w:hAnsiTheme="majorHAnsi" w:cstheme="majorBidi"/>
              <w:b/>
              <w:color w:val="24292E"/>
              <w:sz w:val="20"/>
              <w:szCs w:val="20"/>
            </w:rPr>
            <w:delText>9</w:delText>
          </w:r>
        </w:del>
        <w:r>
          <w:rPr>
            <w:rFonts w:asciiTheme="majorHAnsi" w:eastAsia="Garamond" w:hAnsiTheme="majorHAnsi" w:cstheme="majorHAnsi"/>
            <w:b/>
            <w:color w:val="24292E"/>
            <w:sz w:val="20"/>
            <w:szCs w:val="20"/>
          </w:rPr>
          <w:tab/>
        </w:r>
        <w:r w:rsidR="00F44DFB" w:rsidRPr="00AE10EE">
          <w:rPr>
            <w:rFonts w:asciiTheme="majorHAnsi" w:eastAsia="Garamond" w:hAnsiTheme="majorHAnsi" w:cstheme="majorBidi"/>
            <w:color w:val="24292E"/>
            <w:sz w:val="20"/>
            <w:szCs w:val="20"/>
          </w:rPr>
          <w:t xml:space="preserve">The </w:t>
        </w:r>
      </w:ins>
      <w:ins w:id="773" w:author="Brian Doersch" w:date="2018-05-13T20:21:00Z">
        <w:r w:rsidR="00F1461A">
          <w:rPr>
            <w:rFonts w:asciiTheme="majorHAnsi" w:eastAsia="Garamond" w:hAnsiTheme="majorHAnsi" w:cstheme="majorBidi"/>
            <w:color w:val="24292E"/>
            <w:sz w:val="20"/>
            <w:szCs w:val="20"/>
          </w:rPr>
          <w:t>web</w:t>
        </w:r>
      </w:ins>
      <w:ins w:id="774" w:author="Brian Doersch" w:date="2018-05-13T22:21:00Z">
        <w:r w:rsidR="007F2468">
          <w:rPr>
            <w:rFonts w:asciiTheme="majorHAnsi" w:eastAsia="Garamond" w:hAnsiTheme="majorHAnsi" w:cstheme="majorBidi"/>
            <w:color w:val="24292E"/>
            <w:sz w:val="20"/>
            <w:szCs w:val="20"/>
          </w:rPr>
          <w:t xml:space="preserve"> </w:t>
        </w:r>
      </w:ins>
      <w:ins w:id="775" w:author="Melissa McClure" w:date="2018-05-06T19:17:00Z">
        <w:del w:id="776" w:author="Brian Doersch" w:date="2018-05-13T20:21:00Z">
          <w:r w:rsidR="006B43CF">
            <w:rPr>
              <w:rFonts w:asciiTheme="majorHAnsi" w:eastAsia="Garamond" w:hAnsiTheme="majorHAnsi" w:cstheme="majorBidi"/>
              <w:color w:val="24292E"/>
              <w:sz w:val="20"/>
              <w:szCs w:val="20"/>
            </w:rPr>
            <w:delText xml:space="preserve">mobile </w:delText>
          </w:r>
        </w:del>
        <w:r w:rsidR="006B43CF">
          <w:rPr>
            <w:rFonts w:asciiTheme="majorHAnsi" w:eastAsia="Garamond" w:hAnsiTheme="majorHAnsi" w:cstheme="majorBidi"/>
            <w:color w:val="24292E"/>
            <w:sz w:val="20"/>
            <w:szCs w:val="20"/>
          </w:rPr>
          <w:t>application will not be offered to an</w:t>
        </w:r>
        <w:r w:rsidR="005C6187">
          <w:rPr>
            <w:rFonts w:asciiTheme="majorHAnsi" w:eastAsia="Garamond" w:hAnsiTheme="majorHAnsi" w:cstheme="majorBidi"/>
            <w:color w:val="24292E"/>
            <w:sz w:val="20"/>
            <w:szCs w:val="20"/>
          </w:rPr>
          <w:t>yone other than Middle College High School</w:t>
        </w:r>
      </w:ins>
      <w:ins w:id="777" w:author="Melissa McClure" w:date="2018-05-06T19:18:00Z">
        <w:r w:rsidR="005C6187">
          <w:rPr>
            <w:rFonts w:asciiTheme="majorHAnsi" w:eastAsia="Garamond" w:hAnsiTheme="majorHAnsi" w:cstheme="majorBidi"/>
            <w:color w:val="24292E"/>
            <w:sz w:val="20"/>
            <w:szCs w:val="20"/>
          </w:rPr>
          <w:t xml:space="preserve"> students the administrator </w:t>
        </w:r>
        <w:r w:rsidR="00DA0EBE">
          <w:rPr>
            <w:rFonts w:asciiTheme="majorHAnsi" w:eastAsia="Garamond" w:hAnsiTheme="majorHAnsi" w:cstheme="majorBidi"/>
            <w:color w:val="24292E"/>
            <w:sz w:val="20"/>
            <w:szCs w:val="20"/>
          </w:rPr>
          <w:t>adds to the system.</w:t>
        </w:r>
      </w:ins>
    </w:p>
    <w:p w14:paraId="2BB7CB3A" w14:textId="092145AB" w:rsidR="00DA0EBE" w:rsidRDefault="00DA0EBE" w:rsidP="00F91357">
      <w:pPr>
        <w:ind w:left="1440" w:right="720" w:hanging="720"/>
        <w:jc w:val="both"/>
        <w:rPr>
          <w:del w:id="778" w:author="McClure, Melissa" w:date="2018-05-11T17:49:00Z"/>
          <w:rFonts w:asciiTheme="majorHAnsi" w:eastAsia="Garamond" w:hAnsiTheme="majorHAnsi" w:cstheme="majorBidi"/>
          <w:b/>
          <w:color w:val="24292E"/>
          <w:sz w:val="20"/>
          <w:szCs w:val="20"/>
        </w:rPr>
      </w:pPr>
      <w:ins w:id="779" w:author="Melissa McClure" w:date="2018-05-06T19:18:00Z">
        <w:r>
          <w:rPr>
            <w:rFonts w:asciiTheme="majorHAnsi" w:eastAsia="Garamond" w:hAnsiTheme="majorHAnsi" w:cstheme="majorBidi"/>
            <w:b/>
            <w:color w:val="24292E"/>
            <w:sz w:val="20"/>
            <w:szCs w:val="20"/>
          </w:rPr>
          <w:t>OS 3.</w:t>
        </w:r>
      </w:ins>
      <w:ins w:id="780" w:author="Ladera, Harrison" w:date="2018-05-06T20:34:00Z">
        <w:r w:rsidR="005523FF">
          <w:rPr>
            <w:rFonts w:asciiTheme="majorHAnsi" w:eastAsia="Garamond" w:hAnsiTheme="majorHAnsi" w:cstheme="majorBidi"/>
            <w:b/>
            <w:color w:val="24292E"/>
            <w:sz w:val="20"/>
            <w:szCs w:val="20"/>
          </w:rPr>
          <w:t>8</w:t>
        </w:r>
      </w:ins>
      <w:ins w:id="781" w:author="Melissa McClure" w:date="2018-05-06T19:18:00Z">
        <w:del w:id="782" w:author="Ladera, Harrison" w:date="2018-05-06T20:34:00Z">
          <w:r>
            <w:rPr>
              <w:rFonts w:asciiTheme="majorHAnsi" w:eastAsia="Garamond" w:hAnsiTheme="majorHAnsi" w:cstheme="majorBidi"/>
              <w:b/>
              <w:color w:val="24292E"/>
              <w:sz w:val="20"/>
              <w:szCs w:val="20"/>
            </w:rPr>
            <w:delText>10</w:delText>
          </w:r>
        </w:del>
        <w:r>
          <w:rPr>
            <w:rFonts w:asciiTheme="majorHAnsi" w:eastAsia="Garamond" w:hAnsiTheme="majorHAnsi" w:cstheme="majorBidi"/>
            <w:b/>
            <w:color w:val="24292E"/>
            <w:sz w:val="20"/>
            <w:szCs w:val="20"/>
          </w:rPr>
          <w:tab/>
        </w:r>
        <w:r>
          <w:rPr>
            <w:rFonts w:asciiTheme="majorHAnsi" w:eastAsia="Garamond" w:hAnsiTheme="majorHAnsi" w:cstheme="majorBidi"/>
            <w:color w:val="24292E"/>
            <w:sz w:val="20"/>
            <w:szCs w:val="20"/>
          </w:rPr>
          <w:t xml:space="preserve">The </w:t>
        </w:r>
      </w:ins>
      <w:ins w:id="783" w:author="Brian Doersch" w:date="2018-05-13T20:21:00Z">
        <w:r w:rsidR="00F1461A">
          <w:rPr>
            <w:rFonts w:asciiTheme="majorHAnsi" w:eastAsia="Garamond" w:hAnsiTheme="majorHAnsi" w:cstheme="majorBidi"/>
            <w:color w:val="24292E"/>
            <w:sz w:val="20"/>
            <w:szCs w:val="20"/>
          </w:rPr>
          <w:t>web</w:t>
        </w:r>
      </w:ins>
      <w:ins w:id="784" w:author="Brian Doersch" w:date="2018-05-13T22:21:00Z">
        <w:r w:rsidR="007F2468">
          <w:rPr>
            <w:rFonts w:asciiTheme="majorHAnsi" w:eastAsia="Garamond" w:hAnsiTheme="majorHAnsi" w:cstheme="majorBidi"/>
            <w:color w:val="24292E"/>
            <w:sz w:val="20"/>
            <w:szCs w:val="20"/>
          </w:rPr>
          <w:t xml:space="preserve"> </w:t>
        </w:r>
      </w:ins>
      <w:ins w:id="785" w:author="Melissa McClure" w:date="2018-05-06T19:18:00Z">
        <w:del w:id="786" w:author="Brian Doersch" w:date="2018-05-13T20:21:00Z">
          <w:r>
            <w:rPr>
              <w:rFonts w:asciiTheme="majorHAnsi" w:eastAsia="Garamond" w:hAnsiTheme="majorHAnsi" w:cstheme="majorBidi"/>
              <w:color w:val="24292E"/>
              <w:sz w:val="20"/>
              <w:szCs w:val="20"/>
            </w:rPr>
            <w:delText xml:space="preserve">mobile </w:delText>
          </w:r>
        </w:del>
        <w:r>
          <w:rPr>
            <w:rFonts w:asciiTheme="majorHAnsi" w:eastAsia="Garamond" w:hAnsiTheme="majorHAnsi" w:cstheme="majorBidi"/>
            <w:color w:val="24292E"/>
            <w:sz w:val="20"/>
            <w:szCs w:val="20"/>
          </w:rPr>
          <w:t>application will</w:t>
        </w:r>
      </w:ins>
      <w:ins w:id="787" w:author="Melissa McClure" w:date="2018-05-06T19:19:00Z">
        <w:r w:rsidR="00D8342C">
          <w:rPr>
            <w:rFonts w:asciiTheme="majorHAnsi" w:eastAsia="Garamond" w:hAnsiTheme="majorHAnsi" w:cstheme="majorBidi"/>
            <w:color w:val="24292E"/>
            <w:sz w:val="20"/>
            <w:szCs w:val="20"/>
          </w:rPr>
          <w:t xml:space="preserve"> not be accessible to the student after they have completed their time at Middle College High School.</w:t>
        </w:r>
      </w:ins>
    </w:p>
    <w:p w14:paraId="7E13EF19" w14:textId="77777777" w:rsidR="00F91357" w:rsidRDefault="00F91357">
      <w:pPr>
        <w:ind w:left="1440" w:right="720" w:hanging="720"/>
        <w:jc w:val="both"/>
        <w:rPr>
          <w:ins w:id="788" w:author="McClure, Melissa" w:date="2018-05-11T17:49:00Z"/>
          <w:rFonts w:asciiTheme="majorHAnsi" w:eastAsia="Garamond" w:hAnsiTheme="majorHAnsi" w:cstheme="majorBidi"/>
          <w:color w:val="24292E"/>
          <w:sz w:val="20"/>
          <w:szCs w:val="20"/>
        </w:rPr>
        <w:pPrChange w:id="789" w:author="Melissa McClure" w:date="2018-05-06T18:56:00Z">
          <w:pPr>
            <w:ind w:left="1440" w:hanging="720"/>
          </w:pPr>
        </w:pPrChange>
      </w:pPr>
    </w:p>
    <w:p w14:paraId="53FFA4EC" w14:textId="3B6B27B0" w:rsidR="00F330DC" w:rsidRPr="00DA0EBE" w:rsidRDefault="00F330DC">
      <w:pPr>
        <w:ind w:left="1440" w:right="720" w:hanging="720"/>
        <w:jc w:val="both"/>
        <w:rPr>
          <w:del w:id="790" w:author="McClure, Melissa" w:date="2018-05-11T17:49:00Z"/>
          <w:rFonts w:asciiTheme="majorHAnsi" w:eastAsia="Garamond" w:hAnsiTheme="majorHAnsi" w:cstheme="majorBidi"/>
        </w:rPr>
        <w:pPrChange w:id="791" w:author="Melissa McClure" w:date="2018-05-06T18:56:00Z">
          <w:pPr>
            <w:ind w:left="1440" w:hanging="720"/>
          </w:pPr>
        </w:pPrChange>
      </w:pPr>
      <w:ins w:id="792" w:author="Ladera, Harrison" w:date="2018-05-06T20:35:00Z">
        <w:del w:id="793" w:author="McClure, Melissa" w:date="2018-05-11T17:49:00Z">
          <w:r>
            <w:rPr>
              <w:rFonts w:asciiTheme="majorHAnsi" w:eastAsia="Garamond" w:hAnsiTheme="majorHAnsi" w:cstheme="majorBidi"/>
              <w:b/>
              <w:color w:val="24292E"/>
              <w:sz w:val="20"/>
              <w:szCs w:val="20"/>
            </w:rPr>
            <w:delText xml:space="preserve">OS 3.9   </w:delText>
          </w:r>
          <w:r w:rsidR="003D19AE">
            <w:rPr>
              <w:rFonts w:asciiTheme="majorHAnsi" w:eastAsia="Garamond" w:hAnsiTheme="majorHAnsi" w:cstheme="majorBidi"/>
              <w:b/>
              <w:color w:val="24292E"/>
              <w:sz w:val="20"/>
              <w:szCs w:val="20"/>
            </w:rPr>
            <w:delText xml:space="preserve">The </w:delText>
          </w:r>
        </w:del>
      </w:ins>
      <w:ins w:id="794" w:author="Ladera, Harrison" w:date="2018-05-06T20:36:00Z">
        <w:del w:id="795" w:author="McClure, Melissa" w:date="2018-05-11T17:49:00Z">
          <w:r w:rsidR="003D19AE">
            <w:rPr>
              <w:rFonts w:asciiTheme="majorHAnsi" w:eastAsia="Garamond" w:hAnsiTheme="majorHAnsi" w:cstheme="majorBidi"/>
              <w:b/>
              <w:color w:val="24292E"/>
              <w:sz w:val="20"/>
              <w:szCs w:val="20"/>
            </w:rPr>
            <w:delText>web application will only be guaranteed for proper execution on the Google Chrome browser.</w:delText>
          </w:r>
        </w:del>
      </w:ins>
    </w:p>
    <w:p w14:paraId="3C02A5E3" w14:textId="47BE53DD" w:rsidR="00B607CA" w:rsidRPr="00E10105" w:rsidDel="00B33CEC" w:rsidRDefault="008874A6">
      <w:pPr>
        <w:ind w:left="1440" w:right="720" w:hanging="720"/>
        <w:jc w:val="both"/>
        <w:rPr>
          <w:ins w:id="796" w:author="Ladera, Harrison" w:date="2018-05-05T18:54:00Z"/>
          <w:del w:id="797" w:author="Melissa McClure" w:date="2018-05-06T16:53:00Z"/>
          <w:rFonts w:asciiTheme="majorHAnsi" w:eastAsia="Garamond" w:hAnsiTheme="majorHAnsi" w:cstheme="majorHAnsi"/>
          <w:b/>
          <w:color w:val="24292E"/>
          <w:sz w:val="20"/>
          <w:szCs w:val="20"/>
        </w:rPr>
        <w:pPrChange w:id="798" w:author="Melissa McClure" w:date="2018-05-06T12:31:00Z">
          <w:pPr>
            <w:ind w:left="1440" w:hanging="720"/>
          </w:pPr>
        </w:pPrChange>
      </w:pPr>
      <w:ins w:id="799" w:author="Ladera, Harrison" w:date="2018-05-05T18:52:00Z">
        <w:del w:id="800" w:author="Melissa McClure" w:date="2018-05-06T16:53:00Z">
          <w:r w:rsidRPr="004C3314" w:rsidDel="00B33CEC">
            <w:rPr>
              <w:rFonts w:asciiTheme="majorHAnsi" w:eastAsia="Garamond" w:hAnsiTheme="majorHAnsi" w:cstheme="majorHAnsi"/>
              <w:b/>
              <w:color w:val="24292E"/>
              <w:sz w:val="20"/>
              <w:szCs w:val="20"/>
            </w:rPr>
            <w:delText xml:space="preserve">OS 3.9 </w:delText>
          </w:r>
        </w:del>
      </w:ins>
      <w:ins w:id="801" w:author="Ladera, Harrison" w:date="2018-05-05T18:53:00Z">
        <w:del w:id="802" w:author="Melissa McClure" w:date="2018-05-06T16:53:00Z">
          <w:r w:rsidR="00377F2F" w:rsidRPr="00E10105" w:rsidDel="00B33CEC">
            <w:rPr>
              <w:rFonts w:asciiTheme="majorHAnsi" w:eastAsia="Garamond" w:hAnsiTheme="majorHAnsi" w:cstheme="majorHAnsi"/>
              <w:b/>
              <w:color w:val="24292E"/>
              <w:sz w:val="20"/>
              <w:szCs w:val="20"/>
            </w:rPr>
            <w:delText xml:space="preserve">  The attendance tracking webpage will only run on Google Chrome.</w:delText>
          </w:r>
        </w:del>
      </w:ins>
    </w:p>
    <w:p w14:paraId="70FB8D56" w14:textId="77777777" w:rsidR="001E7076" w:rsidRPr="0088688E" w:rsidRDefault="001E7076">
      <w:pPr>
        <w:ind w:left="1440" w:right="720" w:hanging="720"/>
        <w:jc w:val="both"/>
        <w:rPr>
          <w:rFonts w:asciiTheme="majorHAnsi" w:hAnsiTheme="majorHAnsi" w:cstheme="majorHAnsi"/>
          <w:rPrChange w:id="803" w:author="Melissa McClure" w:date="2018-05-06T12:29:00Z">
            <w:rPr/>
          </w:rPrChange>
        </w:rPr>
        <w:pPrChange w:id="804" w:author="Melissa McClure" w:date="2018-05-06T16:53:00Z">
          <w:pPr>
            <w:ind w:left="1440" w:hanging="720"/>
          </w:pPr>
        </w:pPrChange>
      </w:pPr>
    </w:p>
    <w:p w14:paraId="12DC3AE8" w14:textId="43FA5C52" w:rsidR="0EF8317B" w:rsidRPr="0088688E" w:rsidDel="00446529" w:rsidRDefault="0EF8317B" w:rsidP="0EF8317B">
      <w:pPr>
        <w:ind w:left="720" w:hanging="720"/>
        <w:rPr>
          <w:del w:id="805" w:author="Melissa McClure" w:date="2018-05-06T19:16:00Z"/>
          <w:rFonts w:asciiTheme="majorHAnsi" w:hAnsiTheme="majorHAnsi" w:cstheme="majorHAnsi"/>
          <w:rPrChange w:id="806" w:author="Melissa McClure" w:date="2018-05-06T12:29:00Z">
            <w:rPr>
              <w:del w:id="807" w:author="Melissa McClure" w:date="2018-05-06T19:16:00Z"/>
            </w:rPr>
          </w:rPrChange>
        </w:rPr>
      </w:pPr>
      <w:del w:id="808" w:author="Melissa McClure" w:date="2018-05-06T19:16:00Z">
        <w:r w:rsidRPr="0088688E" w:rsidDel="00446529">
          <w:rPr>
            <w:rFonts w:asciiTheme="majorHAnsi" w:eastAsia="Garamond" w:hAnsiTheme="majorHAnsi" w:cstheme="majorHAnsi"/>
            <w:color w:val="24292E"/>
            <w:rPrChange w:id="809" w:author="Melissa McClure" w:date="2018-05-06T12:29:00Z">
              <w:rPr>
                <w:rFonts w:ascii="Garamond" w:eastAsia="Garamond" w:hAnsi="Garamond" w:cs="Garamond"/>
                <w:color w:val="24292E"/>
              </w:rPr>
            </w:rPrChange>
          </w:rPr>
          <w:delText xml:space="preserve"> </w:delText>
        </w:r>
      </w:del>
    </w:p>
    <w:p w14:paraId="5C9A7B18" w14:textId="7BBAC6CC" w:rsidR="0EF8317B" w:rsidRPr="004C3314" w:rsidRDefault="0EF8317B" w:rsidP="0EF8317B">
      <w:pPr>
        <w:rPr>
          <w:ins w:id="810" w:author="Melissa McClure" w:date="2018-05-04T14:07:00Z"/>
          <w:rFonts w:asciiTheme="majorHAnsi" w:eastAsia="Garamond" w:hAnsiTheme="majorHAnsi" w:cstheme="majorHAnsi"/>
          <w:b/>
          <w:sz w:val="28"/>
          <w:szCs w:val="28"/>
        </w:rPr>
      </w:pPr>
      <w:r w:rsidRPr="0088688E">
        <w:rPr>
          <w:rFonts w:asciiTheme="majorHAnsi" w:eastAsia="Garamond" w:hAnsiTheme="majorHAnsi" w:cstheme="majorHAnsi"/>
          <w:b/>
          <w:sz w:val="28"/>
          <w:szCs w:val="28"/>
          <w:rPrChange w:id="811" w:author="Melissa McClure" w:date="2018-05-06T12:29:00Z">
            <w:rPr>
              <w:rFonts w:ascii="Garamond" w:eastAsia="Garamond" w:hAnsi="Garamond" w:cs="Garamond"/>
              <w:b/>
              <w:bCs/>
              <w:sz w:val="28"/>
              <w:szCs w:val="28"/>
            </w:rPr>
          </w:rPrChange>
        </w:rPr>
        <w:t>4        Key Features</w:t>
      </w:r>
    </w:p>
    <w:p w14:paraId="69F7C5B8" w14:textId="4C84FD95" w:rsidR="00352742" w:rsidRPr="00352742" w:rsidRDefault="00352742" w:rsidP="001B080D">
      <w:pPr>
        <w:rPr>
          <w:rFonts w:asciiTheme="majorHAnsi" w:hAnsiTheme="majorHAnsi" w:cstheme="majorHAnsi"/>
          <w:rPrChange w:id="812" w:author="Melissa McClure" w:date="2018-05-06T17:44:00Z">
            <w:rPr/>
          </w:rPrChange>
        </w:rPr>
      </w:pPr>
      <w:ins w:id="813" w:author="Melissa McClure" w:date="2018-05-06T17:44:00Z">
        <w:r>
          <w:rPr>
            <w:rFonts w:asciiTheme="majorHAnsi" w:hAnsiTheme="majorHAnsi" w:cstheme="majorHAnsi"/>
          </w:rPr>
          <w:t>Track</w:t>
        </w:r>
      </w:ins>
      <w:ins w:id="814" w:author="Melissa McClure" w:date="2018-05-06T18:37:00Z">
        <w:r w:rsidR="005659CE">
          <w:rPr>
            <w:rFonts w:asciiTheme="majorHAnsi" w:hAnsiTheme="majorHAnsi" w:cstheme="majorHAnsi"/>
          </w:rPr>
          <w:t>A</w:t>
        </w:r>
      </w:ins>
      <w:ins w:id="815" w:author="Melissa McClure" w:date="2018-05-06T17:44:00Z">
        <w:r>
          <w:rPr>
            <w:rFonts w:asciiTheme="majorHAnsi" w:hAnsiTheme="majorHAnsi" w:cstheme="majorHAnsi"/>
          </w:rPr>
          <w:t>d</w:t>
        </w:r>
      </w:ins>
      <w:ins w:id="816" w:author="Melissa McClure" w:date="2018-05-06T17:45:00Z">
        <w:r w:rsidR="00AB310E">
          <w:rPr>
            <w:rFonts w:asciiTheme="majorHAnsi" w:hAnsiTheme="majorHAnsi" w:cstheme="majorHAnsi"/>
          </w:rPr>
          <w:t xml:space="preserve">emy is </w:t>
        </w:r>
      </w:ins>
      <w:ins w:id="817" w:author="Melissa McClure" w:date="2018-05-06T18:03:00Z">
        <w:r w:rsidR="00BF7149">
          <w:rPr>
            <w:rFonts w:asciiTheme="majorHAnsi" w:hAnsiTheme="majorHAnsi" w:cstheme="majorHAnsi"/>
          </w:rPr>
          <w:t xml:space="preserve">a system encompassing </w:t>
        </w:r>
      </w:ins>
      <w:ins w:id="818" w:author="Melissa McClure" w:date="2018-05-06T18:04:00Z">
        <w:r w:rsidR="00BF7149">
          <w:rPr>
            <w:rFonts w:asciiTheme="majorHAnsi" w:hAnsiTheme="majorHAnsi" w:cstheme="majorHAnsi"/>
          </w:rPr>
          <w:t xml:space="preserve">many features </w:t>
        </w:r>
      </w:ins>
      <w:ins w:id="819" w:author="Melissa McClure" w:date="2018-05-06T18:06:00Z">
        <w:r w:rsidR="002424A2">
          <w:rPr>
            <w:rFonts w:asciiTheme="majorHAnsi" w:hAnsiTheme="majorHAnsi" w:cstheme="majorHAnsi"/>
          </w:rPr>
          <w:t>benefitting the administ</w:t>
        </w:r>
        <w:r w:rsidR="00EF46AF">
          <w:rPr>
            <w:rFonts w:asciiTheme="majorHAnsi" w:hAnsiTheme="majorHAnsi" w:cstheme="majorHAnsi"/>
          </w:rPr>
          <w:t>rator and student</w:t>
        </w:r>
      </w:ins>
      <w:ins w:id="820" w:author="Melissa McClure" w:date="2018-05-06T17:45:00Z">
        <w:r w:rsidR="00AB310E">
          <w:rPr>
            <w:rFonts w:asciiTheme="majorHAnsi" w:hAnsiTheme="majorHAnsi" w:cstheme="majorHAnsi"/>
          </w:rPr>
          <w:t>, including an attendance tracker</w:t>
        </w:r>
        <w:r w:rsidR="00E91125">
          <w:rPr>
            <w:rFonts w:asciiTheme="majorHAnsi" w:hAnsiTheme="majorHAnsi" w:cstheme="majorHAnsi"/>
          </w:rPr>
          <w:t>, report generator</w:t>
        </w:r>
        <w:del w:id="821" w:author="Brian Doersch" w:date="2018-05-13T20:25:00Z">
          <w:r w:rsidR="00E91125">
            <w:rPr>
              <w:rFonts w:asciiTheme="majorHAnsi" w:hAnsiTheme="majorHAnsi" w:cstheme="majorHAnsi"/>
            </w:rPr>
            <w:delText xml:space="preserve">, </w:delText>
          </w:r>
        </w:del>
      </w:ins>
      <w:ins w:id="822" w:author="Melissa McClure" w:date="2018-05-06T18:03:00Z">
        <w:del w:id="823" w:author="Brian Doersch" w:date="2018-05-13T20:25:00Z">
          <w:r w:rsidR="005B3C05">
            <w:rPr>
              <w:rFonts w:asciiTheme="majorHAnsi" w:hAnsiTheme="majorHAnsi" w:cstheme="majorHAnsi"/>
            </w:rPr>
            <w:delText>momentum</w:delText>
          </w:r>
          <w:r w:rsidR="004A25A8">
            <w:rPr>
              <w:rFonts w:asciiTheme="majorHAnsi" w:hAnsiTheme="majorHAnsi" w:cstheme="majorHAnsi"/>
            </w:rPr>
            <w:delText xml:space="preserve"> mess</w:delText>
          </w:r>
        </w:del>
      </w:ins>
      <w:ins w:id="824" w:author="Melissa McClure" w:date="2018-05-06T18:27:00Z">
        <w:del w:id="825" w:author="Brian Doersch" w:date="2018-05-13T20:25:00Z">
          <w:r w:rsidR="001B080D">
            <w:rPr>
              <w:rFonts w:asciiTheme="majorHAnsi" w:hAnsiTheme="majorHAnsi" w:cstheme="majorHAnsi"/>
            </w:rPr>
            <w:delText>e</w:delText>
          </w:r>
        </w:del>
      </w:ins>
      <w:ins w:id="826" w:author="Melissa McClure" w:date="2018-05-06T18:09:00Z">
        <w:del w:id="827" w:author="Brian Doersch" w:date="2018-05-13T20:25:00Z">
          <w:r w:rsidR="00921446">
            <w:rPr>
              <w:rFonts w:asciiTheme="majorHAnsi" w:hAnsiTheme="majorHAnsi" w:cstheme="majorHAnsi"/>
            </w:rPr>
            <w:delText>nger</w:delText>
          </w:r>
        </w:del>
      </w:ins>
      <w:ins w:id="828" w:author="Melissa McClure" w:date="2018-05-06T19:23:00Z">
        <w:del w:id="829" w:author="Brian Doersch" w:date="2018-05-13T20:25:00Z">
          <w:r w:rsidR="00F53BE0" w:rsidRPr="00F53BE0">
            <w:rPr>
              <w:rStyle w:val="Heading1Char"/>
              <w:color w:val="auto"/>
              <w:sz w:val="22"/>
              <w:szCs w:val="22"/>
              <w:rPrChange w:id="830" w:author="Melissa McClure" w:date="2018-05-06T19:23:00Z">
                <w:rPr>
                  <w:rStyle w:val="Heading1Char"/>
                  <w:sz w:val="22"/>
                  <w:szCs w:val="22"/>
                </w:rPr>
              </w:rPrChange>
            </w:rPr>
            <w:delText xml:space="preserve"> and</w:delText>
          </w:r>
        </w:del>
      </w:ins>
      <w:del w:id="831" w:author="Melissa McClure" w:date="2018-05-06T19:23:00Z">
        <w:r w:rsidR="00485FEF" w:rsidRPr="00F53BE0" w:rsidDel="00F53BE0">
          <w:rPr>
            <w:rFonts w:asciiTheme="majorHAnsi" w:hAnsiTheme="majorHAnsi" w:cstheme="majorHAnsi"/>
          </w:rPr>
          <w:delText>,</w:delText>
        </w:r>
      </w:del>
      <w:r w:rsidR="00485FEF" w:rsidRPr="00F53BE0">
        <w:rPr>
          <w:rFonts w:asciiTheme="majorHAnsi" w:hAnsiTheme="majorHAnsi" w:cstheme="majorHAnsi"/>
        </w:rPr>
        <w:t xml:space="preserve"> </w:t>
      </w:r>
      <w:ins w:id="832" w:author="Brian Doersch" w:date="2018-05-13T20:25:00Z">
        <w:r w:rsidR="00D462D5">
          <w:rPr>
            <w:rFonts w:asciiTheme="majorHAnsi" w:hAnsiTheme="majorHAnsi" w:cstheme="majorHAnsi"/>
          </w:rPr>
          <w:t xml:space="preserve">and </w:t>
        </w:r>
      </w:ins>
      <w:ins w:id="833" w:author="Melissa McClure" w:date="2018-05-06T18:06:00Z">
        <w:del w:id="834" w:author="Brian Doersch" w:date="2018-05-13T20:25:00Z">
          <w:r w:rsidR="00EF46AF" w:rsidDel="00D462D5">
            <w:rPr>
              <w:rFonts w:asciiTheme="majorHAnsi" w:hAnsiTheme="majorHAnsi" w:cstheme="majorHAnsi"/>
            </w:rPr>
            <w:delText>mobile</w:delText>
          </w:r>
        </w:del>
      </w:ins>
      <w:ins w:id="835" w:author="Brian Doersch" w:date="2018-05-13T20:25:00Z">
        <w:r w:rsidR="00D462D5">
          <w:rPr>
            <w:rFonts w:asciiTheme="majorHAnsi" w:hAnsiTheme="majorHAnsi" w:cstheme="majorHAnsi"/>
          </w:rPr>
          <w:t>web</w:t>
        </w:r>
      </w:ins>
      <w:ins w:id="836" w:author="Melissa McClure" w:date="2018-05-06T18:06:00Z">
        <w:r w:rsidR="00EF46AF">
          <w:rPr>
            <w:rFonts w:asciiTheme="majorHAnsi" w:hAnsiTheme="majorHAnsi" w:cstheme="majorHAnsi"/>
          </w:rPr>
          <w:t xml:space="preserve"> application</w:t>
        </w:r>
      </w:ins>
      <w:ins w:id="837" w:author="Brian Doersch" w:date="2018-05-13T20:25:00Z">
        <w:r w:rsidR="00D462D5">
          <w:rPr>
            <w:rFonts w:asciiTheme="majorHAnsi" w:hAnsiTheme="majorHAnsi" w:cstheme="majorHAnsi"/>
          </w:rPr>
          <w:t>.</w:t>
        </w:r>
      </w:ins>
      <w:ins w:id="838" w:author="Melissa McClure" w:date="2018-05-06T18:06:00Z">
        <w:r w:rsidR="00EF46AF">
          <w:rPr>
            <w:rFonts w:asciiTheme="majorHAnsi" w:hAnsiTheme="majorHAnsi" w:cstheme="majorHAnsi"/>
          </w:rPr>
          <w:t xml:space="preserve"> </w:t>
        </w:r>
      </w:ins>
      <w:ins w:id="839" w:author="Melissa McClure" w:date="2018-05-06T18:08:00Z">
        <w:r w:rsidR="007A6BFB">
          <w:rPr>
            <w:rFonts w:asciiTheme="majorHAnsi" w:hAnsiTheme="majorHAnsi" w:cstheme="majorHAnsi"/>
          </w:rPr>
          <w:t>Track</w:t>
        </w:r>
      </w:ins>
      <w:ins w:id="840" w:author="Melissa McClure" w:date="2018-05-06T18:38:00Z">
        <w:r w:rsidR="005659CE">
          <w:rPr>
            <w:rFonts w:asciiTheme="majorHAnsi" w:hAnsiTheme="majorHAnsi" w:cstheme="majorHAnsi"/>
          </w:rPr>
          <w:t>A</w:t>
        </w:r>
      </w:ins>
      <w:ins w:id="841" w:author="Melissa McClure" w:date="2018-05-06T18:08:00Z">
        <w:r w:rsidR="007A6BFB">
          <w:rPr>
            <w:rFonts w:asciiTheme="majorHAnsi" w:hAnsiTheme="majorHAnsi" w:cstheme="majorHAnsi"/>
          </w:rPr>
          <w:t xml:space="preserve">demy will </w:t>
        </w:r>
        <w:r w:rsidR="00E92D02">
          <w:rPr>
            <w:rFonts w:asciiTheme="majorHAnsi" w:hAnsiTheme="majorHAnsi" w:cstheme="majorHAnsi"/>
          </w:rPr>
          <w:t>n</w:t>
        </w:r>
      </w:ins>
      <w:ins w:id="842" w:author="Melissa McClure" w:date="2018-05-06T18:06:00Z">
        <w:r w:rsidR="00EF46AF">
          <w:rPr>
            <w:rFonts w:asciiTheme="majorHAnsi" w:hAnsiTheme="majorHAnsi" w:cstheme="majorHAnsi"/>
          </w:rPr>
          <w:t>ot only</w:t>
        </w:r>
        <w:r w:rsidR="00196561">
          <w:rPr>
            <w:rFonts w:asciiTheme="majorHAnsi" w:hAnsiTheme="majorHAnsi" w:cstheme="majorHAnsi"/>
          </w:rPr>
          <w:t xml:space="preserve"> </w:t>
        </w:r>
      </w:ins>
      <w:ins w:id="843" w:author="Melissa McClure" w:date="2018-05-06T18:07:00Z">
        <w:r w:rsidR="00D74EAA">
          <w:rPr>
            <w:rFonts w:asciiTheme="majorHAnsi" w:hAnsiTheme="majorHAnsi" w:cstheme="majorHAnsi"/>
          </w:rPr>
          <w:t>self</w:t>
        </w:r>
      </w:ins>
      <w:ins w:id="844" w:author="Melissa McClure" w:date="2018-05-06T18:08:00Z">
        <w:r w:rsidR="007A6BFB">
          <w:rPr>
            <w:rFonts w:asciiTheme="majorHAnsi" w:hAnsiTheme="majorHAnsi" w:cstheme="majorHAnsi"/>
          </w:rPr>
          <w:t>-</w:t>
        </w:r>
      </w:ins>
      <w:ins w:id="845" w:author="Melissa McClure" w:date="2018-05-06T18:07:00Z">
        <w:r w:rsidR="00D74EAA">
          <w:rPr>
            <w:rFonts w:asciiTheme="majorHAnsi" w:hAnsiTheme="majorHAnsi" w:cstheme="majorHAnsi"/>
          </w:rPr>
          <w:t>track</w:t>
        </w:r>
      </w:ins>
      <w:ins w:id="846" w:author="Melissa McClure" w:date="2018-05-06T18:09:00Z">
        <w:r w:rsidR="00E92D02">
          <w:rPr>
            <w:rFonts w:asciiTheme="majorHAnsi" w:hAnsiTheme="majorHAnsi" w:cstheme="majorHAnsi"/>
          </w:rPr>
          <w:t xml:space="preserve"> student</w:t>
        </w:r>
      </w:ins>
      <w:ins w:id="847" w:author="Melissa McClure" w:date="2018-05-06T18:07:00Z">
        <w:r w:rsidR="00D74EAA">
          <w:rPr>
            <w:rFonts w:asciiTheme="majorHAnsi" w:hAnsiTheme="majorHAnsi" w:cstheme="majorHAnsi"/>
          </w:rPr>
          <w:t xml:space="preserve"> attendance but also encourage th</w:t>
        </w:r>
      </w:ins>
      <w:ins w:id="848" w:author="Melissa McClure" w:date="2018-05-06T18:09:00Z">
        <w:r w:rsidR="00921446">
          <w:rPr>
            <w:rFonts w:asciiTheme="majorHAnsi" w:hAnsiTheme="majorHAnsi" w:cstheme="majorHAnsi"/>
          </w:rPr>
          <w:t>em to attend.</w:t>
        </w:r>
      </w:ins>
    </w:p>
    <w:tbl>
      <w:tblPr>
        <w:tblStyle w:val="GridTable1Light-Accent11"/>
        <w:tblW w:w="9720" w:type="dxa"/>
        <w:tblInd w:w="108" w:type="dxa"/>
        <w:tblLayout w:type="fixed"/>
        <w:tblLook w:val="06A0" w:firstRow="1" w:lastRow="0" w:firstColumn="1" w:lastColumn="0" w:noHBand="1" w:noVBand="1"/>
        <w:tblPrChange w:id="849" w:author="Melissa McClure" w:date="2018-05-06T19:20:00Z">
          <w:tblPr>
            <w:tblStyle w:val="GridTable1Light-Accent11"/>
            <w:tblW w:w="9720" w:type="dxa"/>
            <w:tblInd w:w="108" w:type="dxa"/>
            <w:tblLayout w:type="fixed"/>
            <w:tblLook w:val="06A0" w:firstRow="1" w:lastRow="0" w:firstColumn="1" w:lastColumn="0" w:noHBand="1" w:noVBand="1"/>
          </w:tblPr>
        </w:tblPrChange>
      </w:tblPr>
      <w:tblGrid>
        <w:gridCol w:w="2644"/>
        <w:gridCol w:w="2216"/>
        <w:gridCol w:w="4860"/>
        <w:tblGridChange w:id="850">
          <w:tblGrid>
            <w:gridCol w:w="492"/>
            <w:gridCol w:w="1619"/>
            <w:gridCol w:w="533"/>
            <w:gridCol w:w="2216"/>
            <w:gridCol w:w="57"/>
            <w:gridCol w:w="4307"/>
            <w:gridCol w:w="496"/>
          </w:tblGrid>
        </w:tblGridChange>
      </w:tblGrid>
      <w:tr w:rsidR="00E674B9" w:rsidRPr="005121CC" w14:paraId="2DF2BAE4" w14:textId="77777777" w:rsidTr="006A3871">
        <w:trPr>
          <w:cnfStyle w:val="100000000000" w:firstRow="1" w:lastRow="0" w:firstColumn="0" w:lastColumn="0" w:oddVBand="0" w:evenVBand="0" w:oddHBand="0" w:evenHBand="0" w:firstRowFirstColumn="0" w:firstRowLastColumn="0" w:lastRowFirstColumn="0" w:lastRowLastColumn="0"/>
          <w:trHeight w:val="389"/>
          <w:trPrChange w:id="851" w:author="Melissa McClure" w:date="2018-05-06T19:20:00Z">
            <w:trPr>
              <w:trHeight w:val="389"/>
            </w:trPr>
          </w:trPrChange>
        </w:trPr>
        <w:tc>
          <w:tcPr>
            <w:cnfStyle w:val="001000000000" w:firstRow="0" w:lastRow="0" w:firstColumn="1" w:lastColumn="0" w:oddVBand="0" w:evenVBand="0" w:oddHBand="0" w:evenHBand="0" w:firstRowFirstColumn="0" w:firstRowLastColumn="0" w:lastRowFirstColumn="0" w:lastRowLastColumn="0"/>
            <w:tcW w:w="0" w:type="dxa"/>
            <w:tcPrChange w:id="852" w:author="Melissa McClure" w:date="2018-05-06T19:20:00Z">
              <w:tcPr>
                <w:tcW w:w="2644" w:type="dxa"/>
                <w:gridSpan w:val="3"/>
              </w:tcPr>
            </w:tcPrChange>
          </w:tcPr>
          <w:p w14:paraId="4EF4AD30" w14:textId="57A7A896" w:rsidR="0EF8317B" w:rsidRPr="0088688E" w:rsidRDefault="0EF8317B">
            <w:pPr>
              <w:cnfStyle w:val="101000000000" w:firstRow="1" w:lastRow="0" w:firstColumn="1" w:lastColumn="0" w:oddVBand="0" w:evenVBand="0" w:oddHBand="0" w:evenHBand="0" w:firstRowFirstColumn="0" w:firstRowLastColumn="0" w:lastRowFirstColumn="0" w:lastRowLastColumn="0"/>
              <w:rPr>
                <w:rFonts w:asciiTheme="majorHAnsi" w:hAnsiTheme="majorHAnsi" w:cstheme="majorHAnsi"/>
                <w:rPrChange w:id="853" w:author="Melissa McClure" w:date="2018-05-06T12:29:00Z">
                  <w:rPr/>
                </w:rPrChange>
              </w:rPr>
              <w:pPrChange w:id="854" w:author="Melissa McClure" w:date="2018-05-06T17:42:00Z">
                <w:pPr>
                  <w:ind w:left="751"/>
                  <w:cnfStyle w:val="101000000000" w:firstRow="1" w:lastRow="0" w:firstColumn="1" w:lastColumn="0" w:oddVBand="0" w:evenVBand="0" w:oddHBand="0" w:evenHBand="0" w:firstRowFirstColumn="0" w:firstRowLastColumn="0" w:lastRowFirstColumn="0" w:lastRowLastColumn="0"/>
                </w:pPr>
              </w:pPrChange>
            </w:pPr>
            <w:r w:rsidRPr="0088688E">
              <w:rPr>
                <w:rFonts w:asciiTheme="majorHAnsi" w:hAnsiTheme="majorHAnsi" w:cstheme="majorHAnsi"/>
                <w:sz w:val="24"/>
                <w:szCs w:val="24"/>
                <w:rPrChange w:id="855" w:author="Melissa McClure" w:date="2018-05-06T12:29:00Z">
                  <w:rPr>
                    <w:sz w:val="24"/>
                    <w:szCs w:val="24"/>
                  </w:rPr>
                </w:rPrChange>
              </w:rPr>
              <w:t>ID</w:t>
            </w:r>
          </w:p>
        </w:tc>
        <w:tc>
          <w:tcPr>
            <w:tcW w:w="2216" w:type="dxa"/>
            <w:tcPrChange w:id="856" w:author="Melissa McClure" w:date="2018-05-06T19:20:00Z">
              <w:tcPr>
                <w:tcW w:w="0" w:type="dxa"/>
              </w:tcPr>
            </w:tcPrChange>
          </w:tcPr>
          <w:p w14:paraId="13027035" w14:textId="2E333DD7" w:rsidR="0EF8317B" w:rsidRPr="0088688E" w:rsidRDefault="0EF8317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Change w:id="857" w:author="Melissa McClure" w:date="2018-05-06T12:29:00Z">
                  <w:rPr/>
                </w:rPrChange>
              </w:rPr>
              <w:pPrChange w:id="858" w:author="Melissa McClure" w:date="2018-05-06T17:42:00Z">
                <w:pPr>
                  <w:ind w:left="751"/>
                  <w:cnfStyle w:val="100000000000" w:firstRow="1" w:lastRow="0" w:firstColumn="0" w:lastColumn="0" w:oddVBand="0" w:evenVBand="0" w:oddHBand="0" w:evenHBand="0" w:firstRowFirstColumn="0" w:firstRowLastColumn="0" w:lastRowFirstColumn="0" w:lastRowLastColumn="0"/>
                </w:pPr>
              </w:pPrChange>
            </w:pPr>
            <w:r w:rsidRPr="0088688E">
              <w:rPr>
                <w:rFonts w:asciiTheme="majorHAnsi" w:hAnsiTheme="majorHAnsi" w:cstheme="majorHAnsi"/>
                <w:sz w:val="24"/>
                <w:szCs w:val="24"/>
                <w:rPrChange w:id="859" w:author="Melissa McClure" w:date="2018-05-06T12:29:00Z">
                  <w:rPr>
                    <w:sz w:val="24"/>
                    <w:szCs w:val="24"/>
                  </w:rPr>
                </w:rPrChange>
              </w:rPr>
              <w:t>Feature</w:t>
            </w:r>
          </w:p>
        </w:tc>
        <w:tc>
          <w:tcPr>
            <w:tcW w:w="0" w:type="dxa"/>
            <w:tcPrChange w:id="860" w:author="Melissa McClure" w:date="2018-05-06T19:20:00Z">
              <w:tcPr>
                <w:tcW w:w="4860" w:type="dxa"/>
                <w:gridSpan w:val="3"/>
              </w:tcPr>
            </w:tcPrChange>
          </w:tcPr>
          <w:p w14:paraId="4FD1FC16" w14:textId="7D85051A" w:rsidR="00D430D8" w:rsidRDefault="0EF8317B">
            <w:pPr>
              <w:cnfStyle w:val="100000000000" w:firstRow="1" w:lastRow="0" w:firstColumn="0" w:lastColumn="0" w:oddVBand="0" w:evenVBand="0" w:oddHBand="0" w:evenHBand="0" w:firstRowFirstColumn="0" w:firstRowLastColumn="0" w:lastRowFirstColumn="0" w:lastRowLastColumn="0"/>
              <w:rPr>
                <w:ins w:id="861" w:author="Viens, Phillip" w:date="2018-05-06T18:13:00Z"/>
                <w:rFonts w:asciiTheme="majorHAnsi" w:hAnsiTheme="majorHAnsi" w:cstheme="majorHAnsi"/>
                <w:b w:val="0"/>
                <w:bCs w:val="0"/>
              </w:rPr>
            </w:pPr>
            <w:r w:rsidRPr="0088688E">
              <w:rPr>
                <w:rFonts w:asciiTheme="majorHAnsi" w:hAnsiTheme="majorHAnsi" w:cstheme="majorHAnsi"/>
                <w:sz w:val="24"/>
                <w:szCs w:val="24"/>
                <w:rPrChange w:id="862" w:author="Melissa McClure" w:date="2018-05-06T12:29:00Z">
                  <w:rPr>
                    <w:sz w:val="24"/>
                    <w:szCs w:val="24"/>
                  </w:rPr>
                </w:rPrChange>
              </w:rPr>
              <w:t>Description</w:t>
            </w:r>
          </w:p>
          <w:p w14:paraId="7321B54C" w14:textId="6F351260" w:rsidR="00D430D8" w:rsidRDefault="00D430D8" w:rsidP="00D430D8">
            <w:pPr>
              <w:cnfStyle w:val="100000000000" w:firstRow="1" w:lastRow="0" w:firstColumn="0" w:lastColumn="0" w:oddVBand="0" w:evenVBand="0" w:oddHBand="0" w:evenHBand="0" w:firstRowFirstColumn="0" w:firstRowLastColumn="0" w:lastRowFirstColumn="0" w:lastRowLastColumn="0"/>
              <w:rPr>
                <w:ins w:id="863" w:author="Viens, Phillip" w:date="2018-05-06T18:13:00Z"/>
                <w:rFonts w:asciiTheme="majorHAnsi" w:hAnsiTheme="majorHAnsi" w:cstheme="majorHAnsi"/>
                <w:b w:val="0"/>
                <w:bCs w:val="0"/>
              </w:rPr>
            </w:pPr>
          </w:p>
          <w:p w14:paraId="620EF11F" w14:textId="72452307" w:rsidR="0EF8317B" w:rsidRPr="00D430D8" w:rsidRDefault="00D430D8">
            <w:pPr>
              <w:tabs>
                <w:tab w:val="left" w:pos="2930"/>
              </w:tabs>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rPrChange w:id="864" w:author="Viens, Phillip" w:date="2018-05-06T18:15:00Z">
                  <w:rPr>
                    <w:rFonts w:asciiTheme="majorHAnsi" w:hAnsiTheme="majorHAnsi" w:cstheme="majorHAnsi"/>
                    <w:sz w:val="24"/>
                    <w:szCs w:val="24"/>
                  </w:rPr>
                </w:rPrChange>
              </w:rPr>
              <w:pPrChange w:id="865" w:author="Viens, Phillip" w:date="2018-05-06T18:15:00Z">
                <w:pPr>
                  <w:cnfStyle w:val="100000000000" w:firstRow="1" w:lastRow="0" w:firstColumn="0" w:lastColumn="0" w:oddVBand="0" w:evenVBand="0" w:oddHBand="0" w:evenHBand="0" w:firstRowFirstColumn="0" w:firstRowLastColumn="0" w:lastRowFirstColumn="0" w:lastRowLastColumn="0"/>
                </w:pPr>
              </w:pPrChange>
            </w:pPr>
            <w:ins w:id="866" w:author="Viens, Phillip" w:date="2018-05-06T18:13:00Z">
              <w:r>
                <w:rPr>
                  <w:rFonts w:asciiTheme="majorHAnsi" w:hAnsiTheme="majorHAnsi" w:cstheme="majorHAnsi"/>
                </w:rPr>
                <w:tab/>
              </w:r>
            </w:ins>
          </w:p>
        </w:tc>
      </w:tr>
      <w:tr w:rsidR="00E674B9" w:rsidRPr="005121CC" w14:paraId="692B7050" w14:textId="77777777" w:rsidTr="00940C45">
        <w:tblPrEx>
          <w:tblPrExChange w:id="867" w:author="Melissa McClure" w:date="2018-05-06T18:28:00Z">
            <w:tblPrEx>
              <w:tblW w:w="8732" w:type="dxa"/>
              <w:tblInd w:w="600" w:type="dxa"/>
            </w:tblPrEx>
          </w:tblPrExChange>
        </w:tblPrEx>
        <w:trPr>
          <w:trHeight w:val="1131"/>
          <w:trPrChange w:id="868" w:author="Melissa McClure" w:date="2018-05-06T18:28:00Z">
            <w:trPr>
              <w:gridBefore w:val="1"/>
              <w:gridAfter w:val="0"/>
              <w:trHeight w:val="574"/>
            </w:trPr>
          </w:trPrChange>
        </w:trPr>
        <w:tc>
          <w:tcPr>
            <w:cnfStyle w:val="001000000000" w:firstRow="0" w:lastRow="0" w:firstColumn="1" w:lastColumn="0" w:oddVBand="0" w:evenVBand="0" w:oddHBand="0" w:evenHBand="0" w:firstRowFirstColumn="0" w:firstRowLastColumn="0" w:lastRowFirstColumn="0" w:lastRowLastColumn="0"/>
            <w:tcW w:w="2644" w:type="dxa"/>
            <w:tcPrChange w:id="869" w:author="Melissa McClure" w:date="2018-05-06T18:28:00Z">
              <w:tcPr>
                <w:tcW w:w="1619" w:type="dxa"/>
              </w:tcPr>
            </w:tcPrChange>
          </w:tcPr>
          <w:p w14:paraId="44282E74" w14:textId="786448BA" w:rsidR="0EF8317B" w:rsidRPr="0088688E" w:rsidRDefault="0EF8317B">
            <w:pPr>
              <w:jc w:val="center"/>
              <w:rPr>
                <w:rFonts w:asciiTheme="majorHAnsi" w:hAnsiTheme="majorHAnsi" w:cstheme="majorHAnsi"/>
                <w:rPrChange w:id="870" w:author="Melissa McClure" w:date="2018-05-06T12:29:00Z">
                  <w:rPr/>
                </w:rPrChange>
              </w:rPr>
              <w:pPrChange w:id="871" w:author="Melissa McClure" w:date="2018-05-06T17:42:00Z">
                <w:pPr>
                  <w:ind w:left="751"/>
                </w:pPr>
              </w:pPrChange>
            </w:pPr>
            <w:r w:rsidRPr="0088688E">
              <w:rPr>
                <w:rFonts w:asciiTheme="majorHAnsi" w:hAnsiTheme="majorHAnsi" w:cstheme="majorHAnsi"/>
                <w:rPrChange w:id="872" w:author="Melissa McClure" w:date="2018-05-06T12:29:00Z">
                  <w:rPr/>
                </w:rPrChange>
              </w:rPr>
              <w:t>FR1</w:t>
            </w:r>
          </w:p>
        </w:tc>
        <w:tc>
          <w:tcPr>
            <w:tcW w:w="2216" w:type="dxa"/>
            <w:tcPrChange w:id="873" w:author="Melissa McClure" w:date="2018-05-06T18:28:00Z">
              <w:tcPr>
                <w:tcW w:w="2806" w:type="dxa"/>
                <w:gridSpan w:val="3"/>
              </w:tcPr>
            </w:tcPrChange>
          </w:tcPr>
          <w:p w14:paraId="0F0E6E00" w14:textId="3DC61A2C" w:rsidR="0EF8317B" w:rsidRDefault="009C2758" w:rsidP="009C2758">
            <w:pPr>
              <w:jc w:val="center"/>
              <w:cnfStyle w:val="000000000000" w:firstRow="0" w:lastRow="0" w:firstColumn="0" w:lastColumn="0" w:oddVBand="0" w:evenVBand="0" w:oddHBand="0" w:evenHBand="0" w:firstRowFirstColumn="0" w:firstRowLastColumn="0" w:lastRowFirstColumn="0" w:lastRowLastColumn="0"/>
              <w:rPr>
                <w:ins w:id="874" w:author="Viens, Phillip" w:date="2018-05-06T18:53:00Z"/>
                <w:rFonts w:asciiTheme="majorHAnsi" w:hAnsiTheme="majorHAnsi" w:cstheme="majorHAnsi"/>
                <w:szCs w:val="24"/>
              </w:rPr>
            </w:pPr>
            <w:ins w:id="875" w:author="Viens, Phillip" w:date="2018-05-06T18:53:00Z">
              <w:r>
                <w:rPr>
                  <w:rFonts w:asciiTheme="majorHAnsi" w:hAnsiTheme="majorHAnsi" w:cstheme="majorHAnsi"/>
                  <w:szCs w:val="24"/>
                </w:rPr>
                <w:t>Trac</w:t>
              </w:r>
            </w:ins>
            <w:ins w:id="876" w:author="Viens, Phillip" w:date="2018-05-06T18:57:00Z">
              <w:r w:rsidR="004815B0">
                <w:rPr>
                  <w:rFonts w:asciiTheme="majorHAnsi" w:hAnsiTheme="majorHAnsi" w:cstheme="majorHAnsi"/>
                  <w:szCs w:val="24"/>
                </w:rPr>
                <w:t>k</w:t>
              </w:r>
            </w:ins>
            <w:ins w:id="877" w:author="Viens, Phillip" w:date="2018-05-06T18:53:00Z">
              <w:r>
                <w:rPr>
                  <w:rFonts w:asciiTheme="majorHAnsi" w:hAnsiTheme="majorHAnsi" w:cstheme="majorHAnsi"/>
                  <w:szCs w:val="24"/>
                </w:rPr>
                <w:t>Ademy</w:t>
              </w:r>
            </w:ins>
            <w:del w:id="878" w:author="Viens, Phillip" w:date="2018-05-06T18:53:00Z">
              <w:r w:rsidR="0EF8317B" w:rsidRPr="009A3CE4" w:rsidDel="009C2758">
                <w:rPr>
                  <w:rFonts w:asciiTheme="majorHAnsi" w:hAnsiTheme="majorHAnsi" w:cstheme="majorHAnsi"/>
                  <w:szCs w:val="24"/>
                  <w:rPrChange w:id="879" w:author="Melissa McClure" w:date="2018-05-06T12:34:00Z">
                    <w:rPr>
                      <w:sz w:val="24"/>
                      <w:szCs w:val="24"/>
                    </w:rPr>
                  </w:rPrChange>
                </w:rPr>
                <w:delText>Attendance</w:delText>
              </w:r>
              <w:r w:rsidR="0EF8317B" w:rsidRPr="009A3CE4">
                <w:rPr>
                  <w:rFonts w:asciiTheme="majorHAnsi" w:hAnsiTheme="majorHAnsi" w:cstheme="majorHAnsi"/>
                  <w:szCs w:val="24"/>
                  <w:rPrChange w:id="880" w:author="Melissa McClure" w:date="2018-05-06T12:34:00Z">
                    <w:rPr>
                      <w:sz w:val="24"/>
                      <w:szCs w:val="24"/>
                    </w:rPr>
                  </w:rPrChange>
                </w:rPr>
                <w:delText xml:space="preserve"> Tracking Feature</w:delText>
              </w:r>
            </w:del>
          </w:p>
          <w:p w14:paraId="43E9261E" w14:textId="667BAECA" w:rsidR="0EF8317B" w:rsidRPr="009A3CE4" w:rsidRDefault="009C2758">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rPrChange w:id="881" w:author="Melissa McClure" w:date="2018-05-06T12:34:00Z">
                  <w:rPr/>
                </w:rPrChange>
              </w:rPr>
              <w:pPrChange w:id="882" w:author="Melissa McClure" w:date="2018-05-06T18:25:00Z">
                <w:pPr>
                  <w:ind w:left="751"/>
                  <w:cnfStyle w:val="000000000000" w:firstRow="0" w:lastRow="0" w:firstColumn="0" w:lastColumn="0" w:oddVBand="0" w:evenVBand="0" w:oddHBand="0" w:evenHBand="0" w:firstRowFirstColumn="0" w:firstRowLastColumn="0" w:lastRowFirstColumn="0" w:lastRowLastColumn="0"/>
                </w:pPr>
              </w:pPrChange>
            </w:pPr>
            <w:ins w:id="883" w:author="Viens, Phillip" w:date="2018-05-06T18:53:00Z">
              <w:r w:rsidRPr="00AE10EE">
                <w:rPr>
                  <w:rFonts w:asciiTheme="majorHAnsi" w:hAnsiTheme="majorHAnsi" w:cstheme="majorBidi"/>
                </w:rPr>
                <w:t>(</w:t>
              </w:r>
              <w:r w:rsidR="00A40314" w:rsidRPr="00AE10EE">
                <w:rPr>
                  <w:rFonts w:asciiTheme="majorHAnsi" w:hAnsiTheme="majorHAnsi" w:cstheme="majorBidi"/>
                </w:rPr>
                <w:t>Attendance Tracking Syste</w:t>
              </w:r>
            </w:ins>
            <w:ins w:id="884" w:author="Viens, Phillip" w:date="2018-05-06T18:54:00Z">
              <w:r w:rsidR="00A40314" w:rsidRPr="00AE10EE">
                <w:rPr>
                  <w:rFonts w:asciiTheme="majorHAnsi" w:hAnsiTheme="majorHAnsi" w:cstheme="majorBidi"/>
                </w:rPr>
                <w:t>m</w:t>
              </w:r>
            </w:ins>
            <w:ins w:id="885" w:author="Viens, Phillip" w:date="2018-05-06T18:53:00Z">
              <w:r w:rsidRPr="00AE10EE">
                <w:rPr>
                  <w:rFonts w:asciiTheme="majorHAnsi" w:hAnsiTheme="majorHAnsi" w:cstheme="majorBidi"/>
                </w:rPr>
                <w:t>)</w:t>
              </w:r>
            </w:ins>
          </w:p>
        </w:tc>
        <w:tc>
          <w:tcPr>
            <w:tcW w:w="4860" w:type="dxa"/>
            <w:tcPrChange w:id="886" w:author="Melissa McClure" w:date="2018-05-06T18:28:00Z">
              <w:tcPr>
                <w:tcW w:w="4307" w:type="dxa"/>
              </w:tcPr>
            </w:tcPrChange>
          </w:tcPr>
          <w:p w14:paraId="05BB03D2" w14:textId="58398923" w:rsidR="0EF8317B" w:rsidRPr="009A3CE4" w:rsidRDefault="00CD1932">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rPrChange w:id="887" w:author="Melissa McClure" w:date="2018-05-06T12:34:00Z">
                  <w:rPr/>
                </w:rPrChange>
              </w:rPr>
              <w:pPrChange w:id="888" w:author="Melissa McClure" w:date="2018-05-06T17:43:00Z">
                <w:pPr>
                  <w:ind w:left="751"/>
                  <w:cnfStyle w:val="000000000000" w:firstRow="0" w:lastRow="0" w:firstColumn="0" w:lastColumn="0" w:oddVBand="0" w:evenVBand="0" w:oddHBand="0" w:evenHBand="0" w:firstRowFirstColumn="0" w:firstRowLastColumn="0" w:lastRowFirstColumn="0" w:lastRowLastColumn="0"/>
                </w:pPr>
              </w:pPrChange>
            </w:pPr>
            <w:ins w:id="889" w:author="Viens, Phillip" w:date="2018-05-06T18:47:00Z">
              <w:r w:rsidRPr="00AE10EE">
                <w:rPr>
                  <w:rFonts w:asciiTheme="majorHAnsi" w:hAnsiTheme="majorHAnsi" w:cstheme="majorBidi"/>
                </w:rPr>
                <w:t xml:space="preserve">To help the teachers and administrators of Middle College High School </w:t>
              </w:r>
            </w:ins>
            <w:ins w:id="890" w:author="Viens, Phillip" w:date="2018-05-06T18:48:00Z">
              <w:r w:rsidR="00F91224" w:rsidRPr="00AE10EE">
                <w:rPr>
                  <w:rFonts w:asciiTheme="majorHAnsi" w:hAnsiTheme="majorHAnsi" w:cstheme="majorBidi"/>
                </w:rPr>
                <w:t>know who goes to class and how long they s</w:t>
              </w:r>
            </w:ins>
            <w:ins w:id="891" w:author="Viens, Phillip" w:date="2018-05-06T18:49:00Z">
              <w:r w:rsidR="00F91224" w:rsidRPr="00AE10EE">
                <w:rPr>
                  <w:rFonts w:asciiTheme="majorHAnsi" w:hAnsiTheme="majorHAnsi" w:cstheme="majorBidi"/>
                </w:rPr>
                <w:t>tay in class</w:t>
              </w:r>
              <w:r w:rsidR="00B82F8D" w:rsidRPr="00AE10EE">
                <w:rPr>
                  <w:rFonts w:asciiTheme="majorHAnsi" w:hAnsiTheme="majorHAnsi" w:cstheme="majorBidi"/>
                </w:rPr>
                <w:t xml:space="preserve">. The system will keep track of students as they sign in to the class room and sign out. Students will find their name </w:t>
              </w:r>
            </w:ins>
            <w:ins w:id="892" w:author="Viens, Phillip" w:date="2018-05-06T18:50:00Z">
              <w:r w:rsidR="00B82F8D" w:rsidRPr="00AE10EE">
                <w:rPr>
                  <w:rFonts w:asciiTheme="majorHAnsi" w:hAnsiTheme="majorHAnsi" w:cstheme="majorBidi"/>
                </w:rPr>
                <w:t>sign in when they arrive and find their name and sign out when they leave.</w:t>
              </w:r>
            </w:ins>
            <w:ins w:id="893" w:author="Viens, Phillip" w:date="2018-05-06T18:48:00Z">
              <w:r w:rsidR="00265A03" w:rsidRPr="00AE10EE">
                <w:rPr>
                  <w:rFonts w:asciiTheme="majorHAnsi" w:hAnsiTheme="majorHAnsi" w:cstheme="majorBidi"/>
                </w:rPr>
                <w:t xml:space="preserve"> </w:t>
              </w:r>
            </w:ins>
            <w:del w:id="894" w:author="Melissa McClure" w:date="2018-05-06T17:43:00Z">
              <w:r w:rsidR="0EF8317B" w:rsidRPr="009A3CE4" w:rsidDel="00F44A39">
                <w:rPr>
                  <w:rFonts w:asciiTheme="majorHAnsi" w:hAnsiTheme="majorHAnsi" w:cstheme="majorHAnsi"/>
                  <w:szCs w:val="24"/>
                  <w:rPrChange w:id="895" w:author="Melissa McClure" w:date="2018-05-06T12:34:00Z">
                    <w:rPr>
                      <w:sz w:val="24"/>
                      <w:szCs w:val="24"/>
                    </w:rPr>
                  </w:rPrChange>
                </w:rPr>
                <w:delText xml:space="preserve">Track </w:delText>
              </w:r>
              <w:r w:rsidR="0EF8317B" w:rsidRPr="009A3CE4" w:rsidDel="00F44A39">
                <w:rPr>
                  <w:rFonts w:asciiTheme="majorHAnsi" w:hAnsiTheme="majorHAnsi" w:cstheme="majorHAnsi"/>
                  <w:szCs w:val="24"/>
                  <w:rPrChange w:id="896" w:author="Melissa McClure" w:date="2018-05-04T13:40:00Z">
                    <w:rPr>
                      <w:sz w:val="24"/>
                      <w:szCs w:val="24"/>
                    </w:rPr>
                  </w:rPrChange>
                </w:rPr>
                <w:delText>students</w:delText>
              </w:r>
            </w:del>
            <w:ins w:id="897" w:author="Brian Doersch" w:date="2018-05-06T17:28:00Z">
              <w:del w:id="898" w:author="Melissa McClure" w:date="2018-05-06T17:43:00Z">
                <w:r w:rsidR="00CA2F9A" w:rsidDel="00F44A39">
                  <w:rPr>
                    <w:rFonts w:asciiTheme="majorHAnsi" w:hAnsiTheme="majorHAnsi" w:cstheme="majorHAnsi"/>
                    <w:szCs w:val="24"/>
                  </w:rPr>
                  <w:delText>’</w:delText>
                </w:r>
              </w:del>
            </w:ins>
            <w:del w:id="899" w:author="Melissa McClure" w:date="2018-05-06T17:43:00Z">
              <w:r w:rsidR="0EF8317B" w:rsidRPr="009A3CE4" w:rsidDel="00F44A39">
                <w:rPr>
                  <w:rFonts w:asciiTheme="majorHAnsi" w:hAnsiTheme="majorHAnsi" w:cstheme="majorHAnsi"/>
                  <w:szCs w:val="24"/>
                  <w:rPrChange w:id="900" w:author="Melissa McClure" w:date="2018-05-06T12:34:00Z">
                    <w:rPr>
                      <w:sz w:val="24"/>
                      <w:szCs w:val="24"/>
                    </w:rPr>
                  </w:rPrChange>
                </w:rPr>
                <w:delText xml:space="preserve"> attendance and progress</w:delText>
              </w:r>
            </w:del>
          </w:p>
        </w:tc>
      </w:tr>
      <w:tr w:rsidR="00E674B9" w:rsidRPr="005121CC" w14:paraId="4309B8CD" w14:textId="77777777" w:rsidTr="00940C45">
        <w:tblPrEx>
          <w:tblPrExChange w:id="901" w:author="Melissa McClure" w:date="2018-05-06T18:28:00Z">
            <w:tblPrEx>
              <w:tblW w:w="8732" w:type="dxa"/>
              <w:tblInd w:w="600" w:type="dxa"/>
            </w:tblPrEx>
          </w:tblPrExChange>
        </w:tblPrEx>
        <w:trPr>
          <w:trHeight w:val="1565"/>
          <w:trPrChange w:id="902" w:author="Melissa McClure" w:date="2018-05-06T18:28:00Z">
            <w:trPr>
              <w:gridBefore w:val="1"/>
              <w:gridAfter w:val="0"/>
              <w:trHeight w:val="1565"/>
            </w:trPr>
          </w:trPrChange>
        </w:trPr>
        <w:tc>
          <w:tcPr>
            <w:cnfStyle w:val="001000000000" w:firstRow="0" w:lastRow="0" w:firstColumn="1" w:lastColumn="0" w:oddVBand="0" w:evenVBand="0" w:oddHBand="0" w:evenHBand="0" w:firstRowFirstColumn="0" w:firstRowLastColumn="0" w:lastRowFirstColumn="0" w:lastRowLastColumn="0"/>
            <w:tcW w:w="2644" w:type="dxa"/>
            <w:tcPrChange w:id="903" w:author="Melissa McClure" w:date="2018-05-06T18:28:00Z">
              <w:tcPr>
                <w:tcW w:w="1619" w:type="dxa"/>
              </w:tcPr>
            </w:tcPrChange>
          </w:tcPr>
          <w:p w14:paraId="49B281ED" w14:textId="71AA69E4" w:rsidR="0EF8317B" w:rsidRPr="0088688E" w:rsidRDefault="0EF8317B">
            <w:pPr>
              <w:jc w:val="center"/>
              <w:rPr>
                <w:rFonts w:asciiTheme="majorHAnsi" w:hAnsiTheme="majorHAnsi" w:cstheme="majorHAnsi"/>
                <w:rPrChange w:id="904" w:author="Melissa McClure" w:date="2018-05-06T12:29:00Z">
                  <w:rPr/>
                </w:rPrChange>
              </w:rPr>
              <w:pPrChange w:id="905" w:author="Melissa McClure" w:date="2018-05-06T17:42:00Z">
                <w:pPr>
                  <w:ind w:left="751"/>
                </w:pPr>
              </w:pPrChange>
            </w:pPr>
            <w:r w:rsidRPr="0088688E">
              <w:rPr>
                <w:rFonts w:asciiTheme="majorHAnsi" w:hAnsiTheme="majorHAnsi" w:cstheme="majorHAnsi"/>
                <w:rPrChange w:id="906" w:author="Melissa McClure" w:date="2018-05-06T12:29:00Z">
                  <w:rPr/>
                </w:rPrChange>
              </w:rPr>
              <w:t>FR2</w:t>
            </w:r>
          </w:p>
        </w:tc>
        <w:tc>
          <w:tcPr>
            <w:tcW w:w="2216" w:type="dxa"/>
            <w:tcPrChange w:id="907" w:author="Melissa McClure" w:date="2018-05-06T18:28:00Z">
              <w:tcPr>
                <w:tcW w:w="2806" w:type="dxa"/>
                <w:gridSpan w:val="3"/>
              </w:tcPr>
            </w:tcPrChange>
          </w:tcPr>
          <w:p w14:paraId="46D85ABD" w14:textId="1663DE9A" w:rsidR="0EF8317B" w:rsidRPr="009A3CE4" w:rsidRDefault="0EF8317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Change w:id="908" w:author="Melissa McClure" w:date="2018-05-06T12:34:00Z">
                  <w:rPr/>
                </w:rPrChange>
              </w:rPr>
              <w:pPrChange w:id="909" w:author="Melissa McClure" w:date="2018-05-06T18:25:00Z">
                <w:pPr>
                  <w:ind w:left="751"/>
                  <w:cnfStyle w:val="000000000000" w:firstRow="0" w:lastRow="0" w:firstColumn="0" w:lastColumn="0" w:oddVBand="0" w:evenVBand="0" w:oddHBand="0" w:evenHBand="0" w:firstRowFirstColumn="0" w:firstRowLastColumn="0" w:lastRowFirstColumn="0" w:lastRowLastColumn="0"/>
                </w:pPr>
              </w:pPrChange>
            </w:pPr>
            <w:r w:rsidRPr="009A3CE4">
              <w:rPr>
                <w:rFonts w:asciiTheme="majorHAnsi" w:hAnsiTheme="majorHAnsi" w:cstheme="majorHAnsi"/>
                <w:szCs w:val="24"/>
                <w:rPrChange w:id="910" w:author="Melissa McClure" w:date="2018-05-06T12:34:00Z">
                  <w:rPr>
                    <w:sz w:val="24"/>
                    <w:szCs w:val="24"/>
                  </w:rPr>
                </w:rPrChange>
              </w:rPr>
              <w:t>Reports Feature</w:t>
            </w:r>
          </w:p>
        </w:tc>
        <w:tc>
          <w:tcPr>
            <w:tcW w:w="4860" w:type="dxa"/>
            <w:tcPrChange w:id="911" w:author="Melissa McClure" w:date="2018-05-06T18:28:00Z">
              <w:tcPr>
                <w:tcW w:w="4307" w:type="dxa"/>
              </w:tcPr>
            </w:tcPrChange>
          </w:tcPr>
          <w:p w14:paraId="71209E62" w14:textId="2FAD4DE9" w:rsidR="0EF8317B" w:rsidRPr="009A3CE4" w:rsidRDefault="00D46860">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rPrChange w:id="912" w:author="Melissa McClure" w:date="2018-05-06T12:34:00Z">
                  <w:rPr/>
                </w:rPrChange>
              </w:rPr>
              <w:pPrChange w:id="913" w:author="Melissa McClure" w:date="2018-05-06T17:43:00Z">
                <w:pPr>
                  <w:ind w:left="751"/>
                  <w:cnfStyle w:val="000000000000" w:firstRow="0" w:lastRow="0" w:firstColumn="0" w:lastColumn="0" w:oddVBand="0" w:evenVBand="0" w:oddHBand="0" w:evenHBand="0" w:firstRowFirstColumn="0" w:firstRowLastColumn="0" w:lastRowFirstColumn="0" w:lastRowLastColumn="0"/>
                </w:pPr>
              </w:pPrChange>
            </w:pPr>
            <w:ins w:id="914" w:author="Melissa McClure" w:date="2018-05-06T18:43:00Z">
              <w:r w:rsidRPr="00AE10EE">
                <w:rPr>
                  <w:rFonts w:asciiTheme="majorHAnsi" w:hAnsiTheme="majorHAnsi" w:cstheme="majorBidi"/>
                </w:rPr>
                <w:t xml:space="preserve">To help boost </w:t>
              </w:r>
            </w:ins>
            <w:ins w:id="915" w:author="Melissa McClure" w:date="2018-05-06T18:44:00Z">
              <w:r w:rsidRPr="00AE10EE">
                <w:rPr>
                  <w:rFonts w:asciiTheme="majorHAnsi" w:hAnsiTheme="majorHAnsi" w:cstheme="majorBidi"/>
                </w:rPr>
                <w:t xml:space="preserve">students’ </w:t>
              </w:r>
              <w:r w:rsidR="00B3603B" w:rsidRPr="00AE10EE">
                <w:rPr>
                  <w:rFonts w:asciiTheme="majorHAnsi" w:hAnsiTheme="majorHAnsi" w:cstheme="majorBidi"/>
                </w:rPr>
                <w:t xml:space="preserve">attendance </w:t>
              </w:r>
            </w:ins>
            <w:del w:id="916" w:author="Melissa McClure" w:date="2018-05-06T18:43:00Z">
              <w:r w:rsidR="0EF8317B" w:rsidRPr="009A3CE4" w:rsidDel="00D46860">
                <w:rPr>
                  <w:rFonts w:asciiTheme="majorHAnsi" w:hAnsiTheme="majorHAnsi" w:cstheme="majorHAnsi"/>
                  <w:szCs w:val="24"/>
                  <w:rPrChange w:id="917" w:author="Melissa McClure" w:date="2018-05-06T12:34:00Z">
                    <w:rPr>
                      <w:sz w:val="24"/>
                      <w:szCs w:val="24"/>
                    </w:rPr>
                  </w:rPrChange>
                </w:rPr>
                <w:delText xml:space="preserve">Students and </w:delText>
              </w:r>
            </w:del>
            <w:del w:id="918" w:author="Brian Doersch" w:date="2018-05-06T17:28:00Z">
              <w:r w:rsidR="0EF8317B" w:rsidRPr="009A3CE4">
                <w:rPr>
                  <w:rFonts w:asciiTheme="majorHAnsi" w:hAnsiTheme="majorHAnsi" w:cstheme="majorHAnsi"/>
                  <w:szCs w:val="24"/>
                  <w:rPrChange w:id="919" w:author="Melissa McClure" w:date="2018-05-06T12:34:00Z">
                    <w:rPr>
                      <w:sz w:val="24"/>
                      <w:szCs w:val="24"/>
                    </w:rPr>
                  </w:rPrChange>
                </w:rPr>
                <w:delText xml:space="preserve">Admin </w:delText>
              </w:r>
            </w:del>
            <w:ins w:id="920" w:author="Brian Doersch" w:date="2018-05-06T17:28:00Z">
              <w:del w:id="921" w:author="Melissa McClure" w:date="2018-05-06T18:43:00Z">
                <w:r w:rsidR="005F3D6E" w:rsidDel="00D46860">
                  <w:rPr>
                    <w:rFonts w:asciiTheme="majorHAnsi" w:hAnsiTheme="majorHAnsi" w:cstheme="majorHAnsi"/>
                    <w:szCs w:val="24"/>
                  </w:rPr>
                  <w:delText>administrators</w:delText>
                </w:r>
                <w:r w:rsidR="005F3D6E" w:rsidRPr="009A3CE4" w:rsidDel="00D46860">
                  <w:rPr>
                    <w:rFonts w:asciiTheme="majorHAnsi" w:hAnsiTheme="majorHAnsi" w:cstheme="majorHAnsi"/>
                    <w:szCs w:val="24"/>
                    <w:rPrChange w:id="922" w:author="Melissa McClure" w:date="2018-05-04T13:40:00Z">
                      <w:rPr>
                        <w:sz w:val="24"/>
                        <w:szCs w:val="24"/>
                      </w:rPr>
                    </w:rPrChange>
                  </w:rPr>
                  <w:delText xml:space="preserve"> </w:delText>
                </w:r>
              </w:del>
            </w:ins>
            <w:r w:rsidR="0EF8317B" w:rsidRPr="53F85883">
              <w:rPr>
                <w:rFonts w:asciiTheme="majorHAnsi" w:hAnsiTheme="majorHAnsi" w:cstheme="majorBidi"/>
                <w:rPrChange w:id="923" w:author="Melissa McClure" w:date="2018-05-06T12:34:00Z">
                  <w:rPr>
                    <w:sz w:val="24"/>
                    <w:szCs w:val="24"/>
                  </w:rPr>
                </w:rPrChange>
              </w:rPr>
              <w:t xml:space="preserve">will receive separate reports detailing student attendance. </w:t>
            </w:r>
            <w:r w:rsidR="0EF8317B" w:rsidRPr="53F85883">
              <w:rPr>
                <w:rFonts w:asciiTheme="majorHAnsi" w:hAnsiTheme="majorHAnsi" w:cstheme="majorBidi"/>
                <w:rPrChange w:id="924" w:author="Melissa McClure" w:date="2018-05-04T13:40:00Z">
                  <w:rPr>
                    <w:sz w:val="24"/>
                    <w:szCs w:val="24"/>
                  </w:rPr>
                </w:rPrChange>
              </w:rPr>
              <w:t>Student</w:t>
            </w:r>
            <w:ins w:id="925" w:author="Brian Doersch" w:date="2018-05-06T17:29:00Z">
              <w:r w:rsidR="005F3D6E" w:rsidRPr="00AE10EE">
                <w:rPr>
                  <w:rFonts w:asciiTheme="majorHAnsi" w:hAnsiTheme="majorHAnsi" w:cstheme="majorBidi"/>
                </w:rPr>
                <w:t xml:space="preserve"> reports </w:t>
              </w:r>
              <w:r w:rsidR="002202D7" w:rsidRPr="00AE10EE">
                <w:rPr>
                  <w:rFonts w:asciiTheme="majorHAnsi" w:hAnsiTheme="majorHAnsi" w:cstheme="majorBidi"/>
                </w:rPr>
                <w:t>will</w:t>
              </w:r>
            </w:ins>
            <w:del w:id="926" w:author="Brian Doersch" w:date="2018-05-06T17:29:00Z">
              <w:r w:rsidR="0EF8317B" w:rsidRPr="009A3CE4" w:rsidDel="005F3D6E">
                <w:rPr>
                  <w:rFonts w:asciiTheme="majorHAnsi" w:hAnsiTheme="majorHAnsi" w:cstheme="majorHAnsi"/>
                  <w:szCs w:val="24"/>
                  <w:rPrChange w:id="927" w:author="Melissa McClure" w:date="2018-05-04T13:40:00Z">
                    <w:rPr>
                      <w:sz w:val="24"/>
                      <w:szCs w:val="24"/>
                    </w:rPr>
                  </w:rPrChange>
                </w:rPr>
                <w:delText>s</w:delText>
              </w:r>
            </w:del>
            <w:r w:rsidR="0EF8317B" w:rsidRPr="53F85883">
              <w:rPr>
                <w:rFonts w:asciiTheme="majorHAnsi" w:hAnsiTheme="majorHAnsi" w:cstheme="majorBidi"/>
                <w:rPrChange w:id="928" w:author="Melissa McClure" w:date="2018-05-06T12:34:00Z">
                  <w:rPr>
                    <w:sz w:val="24"/>
                    <w:szCs w:val="24"/>
                  </w:rPr>
                </w:rPrChange>
              </w:rPr>
              <w:t xml:space="preserve"> more</w:t>
            </w:r>
            <w:ins w:id="929" w:author="Brian Doersch" w:date="2018-05-06T17:29:00Z">
              <w:r w:rsidR="0EF8317B" w:rsidRPr="00AE10EE">
                <w:rPr>
                  <w:rFonts w:asciiTheme="majorHAnsi" w:hAnsiTheme="majorHAnsi" w:cstheme="majorBidi"/>
                </w:rPr>
                <w:t xml:space="preserve"> </w:t>
              </w:r>
              <w:r w:rsidR="002202D7" w:rsidRPr="00AE10EE">
                <w:rPr>
                  <w:rFonts w:asciiTheme="majorHAnsi" w:hAnsiTheme="majorHAnsi" w:cstheme="majorBidi"/>
                </w:rPr>
                <w:t>be</w:t>
              </w:r>
            </w:ins>
            <w:r w:rsidR="0EF8317B" w:rsidRPr="53F85883">
              <w:rPr>
                <w:rFonts w:asciiTheme="majorHAnsi" w:hAnsiTheme="majorHAnsi" w:cstheme="majorBidi"/>
                <w:rPrChange w:id="930" w:author="Melissa McClure" w:date="2018-05-04T13:40:00Z">
                  <w:rPr>
                    <w:sz w:val="24"/>
                    <w:szCs w:val="24"/>
                  </w:rPr>
                </w:rPrChange>
              </w:rPr>
              <w:t xml:space="preserve"> </w:t>
            </w:r>
            <w:r w:rsidR="0EF8317B" w:rsidRPr="53F85883">
              <w:rPr>
                <w:rFonts w:asciiTheme="majorHAnsi" w:hAnsiTheme="majorHAnsi" w:cstheme="majorBidi"/>
                <w:rPrChange w:id="931" w:author="Melissa McClure" w:date="2018-05-06T12:34:00Z">
                  <w:rPr>
                    <w:sz w:val="24"/>
                    <w:szCs w:val="24"/>
                  </w:rPr>
                </w:rPrChange>
              </w:rPr>
              <w:t>based on positive reinforcement. Admin</w:t>
            </w:r>
            <w:ins w:id="932" w:author="Brian Doersch" w:date="2018-05-06T17:29:00Z">
              <w:r w:rsidR="0EF8317B" w:rsidRPr="00AE10EE">
                <w:rPr>
                  <w:rFonts w:asciiTheme="majorHAnsi" w:hAnsiTheme="majorHAnsi" w:cstheme="majorBidi"/>
                </w:rPr>
                <w:t xml:space="preserve"> </w:t>
              </w:r>
              <w:r w:rsidR="002202D7" w:rsidRPr="00AE10EE">
                <w:rPr>
                  <w:rFonts w:asciiTheme="majorHAnsi" w:hAnsiTheme="majorHAnsi" w:cstheme="majorBidi"/>
                </w:rPr>
                <w:t>reports will include</w:t>
              </w:r>
            </w:ins>
            <w:del w:id="933" w:author="Brian Doersch" w:date="2018-05-06T17:29:00Z">
              <w:r w:rsidR="0EF8317B" w:rsidRPr="009A3CE4" w:rsidDel="002202D7">
                <w:rPr>
                  <w:rFonts w:asciiTheme="majorHAnsi" w:hAnsiTheme="majorHAnsi" w:cstheme="majorHAnsi"/>
                  <w:szCs w:val="24"/>
                  <w:rPrChange w:id="934" w:author="Melissa McClure" w:date="2018-05-04T13:40:00Z">
                    <w:rPr>
                      <w:sz w:val="24"/>
                      <w:szCs w:val="24"/>
                    </w:rPr>
                  </w:rPrChange>
                </w:rPr>
                <w:delText xml:space="preserve"> </w:delText>
              </w:r>
              <w:r w:rsidR="0EF8317B" w:rsidRPr="009A3CE4">
                <w:rPr>
                  <w:rFonts w:asciiTheme="majorHAnsi" w:hAnsiTheme="majorHAnsi" w:cstheme="majorHAnsi"/>
                  <w:szCs w:val="24"/>
                  <w:rPrChange w:id="935" w:author="Melissa McClure" w:date="2018-05-06T12:34:00Z">
                    <w:rPr>
                      <w:sz w:val="24"/>
                      <w:szCs w:val="24"/>
                    </w:rPr>
                  </w:rPrChange>
                </w:rPr>
                <w:delText>with</w:delText>
              </w:r>
            </w:del>
            <w:r w:rsidR="0EF8317B" w:rsidRPr="53F85883">
              <w:rPr>
                <w:rFonts w:asciiTheme="majorHAnsi" w:hAnsiTheme="majorHAnsi" w:cstheme="majorBidi"/>
                <w:rPrChange w:id="936" w:author="Melissa McClure" w:date="2018-05-06T12:34:00Z">
                  <w:rPr>
                    <w:sz w:val="24"/>
                    <w:szCs w:val="24"/>
                  </w:rPr>
                </w:rPrChange>
              </w:rPr>
              <w:t xml:space="preserve"> all data needed.</w:t>
            </w:r>
          </w:p>
        </w:tc>
      </w:tr>
      <w:tr w:rsidR="00E674B9" w:rsidRPr="005121CC" w14:paraId="6F0A5DC8" w14:textId="77777777" w:rsidTr="00940C45">
        <w:tblPrEx>
          <w:tblPrExChange w:id="937" w:author="Melissa McClure" w:date="2018-05-06T18:28:00Z">
            <w:tblPrEx>
              <w:tblW w:w="8732" w:type="dxa"/>
              <w:tblInd w:w="600" w:type="dxa"/>
            </w:tblPrEx>
          </w:tblPrExChange>
        </w:tblPrEx>
        <w:trPr>
          <w:trHeight w:val="965"/>
          <w:trPrChange w:id="938" w:author="Melissa McClure" w:date="2018-05-06T18:28:00Z">
            <w:trPr>
              <w:gridBefore w:val="1"/>
              <w:gridAfter w:val="0"/>
              <w:trHeight w:val="965"/>
            </w:trPr>
          </w:trPrChange>
        </w:trPr>
        <w:tc>
          <w:tcPr>
            <w:cnfStyle w:val="001000000000" w:firstRow="0" w:lastRow="0" w:firstColumn="1" w:lastColumn="0" w:oddVBand="0" w:evenVBand="0" w:oddHBand="0" w:evenHBand="0" w:firstRowFirstColumn="0" w:firstRowLastColumn="0" w:lastRowFirstColumn="0" w:lastRowLastColumn="0"/>
            <w:tcW w:w="2644" w:type="dxa"/>
            <w:tcPrChange w:id="939" w:author="Melissa McClure" w:date="2018-05-06T18:28:00Z">
              <w:tcPr>
                <w:tcW w:w="1619" w:type="dxa"/>
              </w:tcPr>
            </w:tcPrChange>
          </w:tcPr>
          <w:p w14:paraId="714E3486" w14:textId="4AD7D89F" w:rsidR="0EF8317B" w:rsidRPr="0088688E" w:rsidRDefault="0EF8317B">
            <w:pPr>
              <w:jc w:val="center"/>
              <w:rPr>
                <w:rFonts w:asciiTheme="majorHAnsi" w:hAnsiTheme="majorHAnsi" w:cstheme="majorHAnsi"/>
                <w:rPrChange w:id="940" w:author="Melissa McClure" w:date="2018-05-06T12:29:00Z">
                  <w:rPr/>
                </w:rPrChange>
              </w:rPr>
              <w:pPrChange w:id="941" w:author="Melissa McClure" w:date="2018-05-06T17:42:00Z">
                <w:pPr>
                  <w:ind w:left="751"/>
                </w:pPr>
              </w:pPrChange>
            </w:pPr>
            <w:del w:id="942" w:author="Viens, Phillip" w:date="2018-05-06T19:07:00Z">
              <w:r w:rsidRPr="0088688E">
                <w:rPr>
                  <w:rFonts w:asciiTheme="majorHAnsi" w:hAnsiTheme="majorHAnsi" w:cstheme="majorHAnsi"/>
                  <w:rPrChange w:id="943" w:author="Melissa McClure" w:date="2018-05-06T12:29:00Z">
                    <w:rPr/>
                  </w:rPrChange>
                </w:rPr>
                <w:delText>FR3</w:delText>
              </w:r>
            </w:del>
            <w:ins w:id="944" w:author="Viens, Phillip" w:date="2018-05-06T19:07:00Z">
              <w:r w:rsidR="00B61536" w:rsidRPr="009F35B2">
                <w:rPr>
                  <w:rFonts w:asciiTheme="majorHAnsi" w:hAnsiTheme="majorHAnsi" w:cstheme="majorHAnsi"/>
                </w:rPr>
                <w:t>FR</w:t>
              </w:r>
              <w:r w:rsidR="00B61536">
                <w:rPr>
                  <w:rFonts w:asciiTheme="majorHAnsi" w:hAnsiTheme="majorHAnsi" w:cstheme="majorHAnsi"/>
                </w:rPr>
                <w:t>3</w:t>
              </w:r>
            </w:ins>
          </w:p>
        </w:tc>
        <w:tc>
          <w:tcPr>
            <w:tcW w:w="2216" w:type="dxa"/>
            <w:tcPrChange w:id="945" w:author="Melissa McClure" w:date="2018-05-06T18:28:00Z">
              <w:tcPr>
                <w:tcW w:w="2806" w:type="dxa"/>
                <w:gridSpan w:val="3"/>
              </w:tcPr>
            </w:tcPrChange>
          </w:tcPr>
          <w:p w14:paraId="6E6F8B7C" w14:textId="53638197" w:rsidR="00B61536" w:rsidRPr="006D6E79" w:rsidRDefault="0EF8317B">
            <w:pPr>
              <w:jc w:val="center"/>
              <w:cnfStyle w:val="000000000000" w:firstRow="0" w:lastRow="0" w:firstColumn="0" w:lastColumn="0" w:oddVBand="0" w:evenVBand="0" w:oddHBand="0" w:evenHBand="0" w:firstRowFirstColumn="0" w:firstRowLastColumn="0" w:lastRowFirstColumn="0" w:lastRowLastColumn="0"/>
              <w:rPr>
                <w:ins w:id="946" w:author="Viens, Phillip" w:date="2018-05-06T19:06:00Z"/>
                <w:rFonts w:asciiTheme="majorHAnsi" w:hAnsiTheme="majorHAnsi" w:cstheme="majorHAnsi"/>
              </w:rPr>
            </w:pPr>
            <w:del w:id="947" w:author="Viens, Phillip" w:date="2018-05-06T19:07:00Z">
              <w:r w:rsidRPr="009A3CE4">
                <w:rPr>
                  <w:rFonts w:asciiTheme="majorHAnsi" w:hAnsiTheme="majorHAnsi" w:cstheme="majorHAnsi"/>
                  <w:szCs w:val="24"/>
                  <w:rPrChange w:id="948" w:author="Melissa McClure" w:date="2018-05-06T12:34:00Z">
                    <w:rPr>
                      <w:sz w:val="24"/>
                      <w:szCs w:val="24"/>
                    </w:rPr>
                  </w:rPrChange>
                </w:rPr>
                <w:delText>Momentum Messages</w:delText>
              </w:r>
            </w:del>
            <w:ins w:id="949" w:author="Viens, Phillip" w:date="2018-05-06T19:06:00Z">
              <w:r w:rsidR="00B61536" w:rsidRPr="00AE10EE">
                <w:rPr>
                  <w:rFonts w:asciiTheme="majorHAnsi" w:hAnsiTheme="majorHAnsi" w:cstheme="majorBidi"/>
                </w:rPr>
                <w:t>Personal Education Tracker</w:t>
              </w:r>
            </w:ins>
          </w:p>
          <w:p w14:paraId="484712FA" w14:textId="77777777" w:rsidR="00B61536" w:rsidRPr="00AE10EE" w:rsidRDefault="00B61536" w:rsidP="00B61536">
            <w:pPr>
              <w:jc w:val="center"/>
              <w:cnfStyle w:val="000000000000" w:firstRow="0" w:lastRow="0" w:firstColumn="0" w:lastColumn="0" w:oddVBand="0" w:evenVBand="0" w:oddHBand="0" w:evenHBand="0" w:firstRowFirstColumn="0" w:firstRowLastColumn="0" w:lastRowFirstColumn="0" w:lastRowLastColumn="0"/>
              <w:rPr>
                <w:ins w:id="950" w:author="Viens, Phillip" w:date="2018-05-06T19:06:00Z"/>
                <w:rFonts w:asciiTheme="majorHAnsi" w:hAnsiTheme="majorHAnsi" w:cstheme="majorBidi"/>
              </w:rPr>
            </w:pPr>
            <w:ins w:id="951" w:author="Viens, Phillip" w:date="2018-05-06T19:06:00Z">
              <w:r w:rsidRPr="00AE10EE">
                <w:rPr>
                  <w:rFonts w:asciiTheme="majorHAnsi" w:hAnsiTheme="majorHAnsi" w:cstheme="majorBidi"/>
                </w:rPr>
                <w:t>(P.E.T Mobile App)</w:t>
              </w:r>
            </w:ins>
          </w:p>
          <w:p w14:paraId="50782DAC" w14:textId="5F5A8CAF" w:rsidR="0EF8317B" w:rsidRPr="009A3CE4" w:rsidRDefault="0EF8317B">
            <w:pPr>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Change w:id="952" w:author="Melissa McClure" w:date="2018-05-06T12:34:00Z">
                  <w:rPr/>
                </w:rPrChange>
              </w:rPr>
              <w:pPrChange w:id="953" w:author="Melissa McClure" w:date="2018-05-06T18:25:00Z">
                <w:pPr>
                  <w:ind w:left="751"/>
                  <w:cnfStyle w:val="000000000000" w:firstRow="0" w:lastRow="0" w:firstColumn="0" w:lastColumn="0" w:oddVBand="0" w:evenVBand="0" w:oddHBand="0" w:evenHBand="0" w:firstRowFirstColumn="0" w:firstRowLastColumn="0" w:lastRowFirstColumn="0" w:lastRowLastColumn="0"/>
                </w:pPr>
              </w:pPrChange>
            </w:pPr>
          </w:p>
        </w:tc>
        <w:tc>
          <w:tcPr>
            <w:tcW w:w="4860" w:type="dxa"/>
            <w:tcPrChange w:id="954" w:author="Melissa McClure" w:date="2018-05-06T18:28:00Z">
              <w:tcPr>
                <w:tcW w:w="4307" w:type="dxa"/>
              </w:tcPr>
            </w:tcPrChange>
          </w:tcPr>
          <w:p w14:paraId="5AE71F12" w14:textId="15B010E4" w:rsidR="0EF8317B" w:rsidRPr="009A3CE4" w:rsidRDefault="0EF8317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Bidi"/>
                <w:rPrChange w:id="955" w:author="Melissa McClure" w:date="2018-05-06T12:34:00Z">
                  <w:rPr/>
                </w:rPrChange>
              </w:rPr>
              <w:pPrChange w:id="956" w:author="Melissa McClure" w:date="2018-05-06T17:42:00Z">
                <w:pPr>
                  <w:ind w:left="751"/>
                  <w:cnfStyle w:val="000000000000" w:firstRow="0" w:lastRow="0" w:firstColumn="0" w:lastColumn="0" w:oddVBand="0" w:evenVBand="0" w:oddHBand="0" w:evenHBand="0" w:firstRowFirstColumn="0" w:firstRowLastColumn="0" w:lastRowFirstColumn="0" w:lastRowLastColumn="0"/>
                </w:pPr>
              </w:pPrChange>
            </w:pPr>
            <w:del w:id="957" w:author="Viens, Phillip" w:date="2018-05-06T19:06:00Z">
              <w:r w:rsidRPr="53F85883">
                <w:rPr>
                  <w:rFonts w:asciiTheme="majorHAnsi" w:hAnsiTheme="majorHAnsi" w:cstheme="majorBidi"/>
                  <w:rPrChange w:id="958" w:author="Melissa McClure" w:date="2018-05-06T12:34:00Z">
                    <w:rPr>
                      <w:sz w:val="24"/>
                      <w:szCs w:val="24"/>
                    </w:rPr>
                  </w:rPrChange>
                </w:rPr>
                <w:delText xml:space="preserve">Each student will be shown their current attendance streak and </w:delText>
              </w:r>
            </w:del>
            <w:ins w:id="959" w:author="Brian Doersch" w:date="2018-05-06T17:29:00Z">
              <w:del w:id="960" w:author="Viens, Phillip" w:date="2018-05-06T19:06:00Z">
                <w:r w:rsidR="004F65E0" w:rsidRPr="00AE10EE">
                  <w:rPr>
                    <w:rFonts w:asciiTheme="majorHAnsi" w:hAnsiTheme="majorHAnsi" w:cstheme="majorBidi"/>
                  </w:rPr>
                  <w:delText xml:space="preserve">be encouraged </w:delText>
                </w:r>
              </w:del>
            </w:ins>
            <w:del w:id="961" w:author="Viens, Phillip" w:date="2018-05-06T19:06:00Z">
              <w:r w:rsidRPr="009A3CE4">
                <w:rPr>
                  <w:rFonts w:asciiTheme="majorHAnsi" w:hAnsiTheme="majorHAnsi" w:cstheme="majorHAnsi"/>
                  <w:szCs w:val="24"/>
                  <w:rPrChange w:id="962" w:author="Melissa McClure" w:date="2018-05-06T12:34:00Z">
                    <w:rPr>
                      <w:sz w:val="24"/>
                      <w:szCs w:val="24"/>
                    </w:rPr>
                  </w:rPrChange>
                </w:rPr>
                <w:delText xml:space="preserve">encourage them </w:delText>
              </w:r>
              <w:r w:rsidRPr="53F85883">
                <w:rPr>
                  <w:rFonts w:asciiTheme="majorHAnsi" w:hAnsiTheme="majorHAnsi" w:cstheme="majorBidi"/>
                  <w:rPrChange w:id="963" w:author="Melissa McClure" w:date="2018-05-06T12:34:00Z">
                    <w:rPr>
                      <w:sz w:val="24"/>
                      <w:szCs w:val="24"/>
                    </w:rPr>
                  </w:rPrChange>
                </w:rPr>
                <w:delText xml:space="preserve">to come in tomorrow. </w:delText>
              </w:r>
            </w:del>
            <w:ins w:id="964" w:author="Viens, Phillip" w:date="2018-05-06T19:06:00Z">
              <w:r w:rsidR="00B61536" w:rsidRPr="00AE10EE">
                <w:rPr>
                  <w:rFonts w:asciiTheme="majorHAnsi" w:hAnsiTheme="majorHAnsi" w:cstheme="majorBidi"/>
                </w:rPr>
                <w:t xml:space="preserve">Gamified </w:t>
              </w:r>
              <w:del w:id="965" w:author="Brian Doersch" w:date="2018-05-13T20:23:00Z">
                <w:r w:rsidR="00B61536" w:rsidRPr="00AE10EE">
                  <w:rPr>
                    <w:rFonts w:asciiTheme="majorHAnsi" w:hAnsiTheme="majorHAnsi" w:cstheme="majorBidi"/>
                  </w:rPr>
                  <w:delText>mobile</w:delText>
                </w:r>
              </w:del>
            </w:ins>
            <w:ins w:id="966" w:author="Brian Doersch" w:date="2018-05-13T20:23:00Z">
              <w:r w:rsidR="001F66E5">
                <w:rPr>
                  <w:rFonts w:asciiTheme="majorHAnsi" w:hAnsiTheme="majorHAnsi" w:cstheme="majorBidi"/>
                </w:rPr>
                <w:t>web</w:t>
              </w:r>
            </w:ins>
            <w:ins w:id="967" w:author="Viens, Phillip" w:date="2018-05-06T19:06:00Z">
              <w:r w:rsidR="00B61536" w:rsidRPr="00AE10EE">
                <w:rPr>
                  <w:rFonts w:asciiTheme="majorHAnsi" w:hAnsiTheme="majorHAnsi" w:cstheme="majorBidi"/>
                </w:rPr>
                <w:t xml:space="preserve"> interface that allows students to create a pet and earn rewards for that pet based on their attendance hours. Students will have reports of rewards they’ve earned as well as </w:t>
              </w:r>
              <w:del w:id="968" w:author="Ladera, Harrison" w:date="2018-05-06T20:38:00Z">
                <w:r w:rsidR="00B61536" w:rsidRPr="00AE10EE">
                  <w:rPr>
                    <w:rFonts w:asciiTheme="majorHAnsi" w:hAnsiTheme="majorHAnsi" w:cstheme="majorBidi"/>
                  </w:rPr>
                  <w:delText>any</w:delText>
                </w:r>
              </w:del>
            </w:ins>
            <w:ins w:id="969" w:author="Ladera, Harrison" w:date="2018-05-06T20:38:00Z">
              <w:r w:rsidR="006D681F">
                <w:rPr>
                  <w:rFonts w:asciiTheme="majorHAnsi" w:hAnsiTheme="majorHAnsi" w:cstheme="majorBidi"/>
                </w:rPr>
                <w:t>their</w:t>
              </w:r>
            </w:ins>
            <w:ins w:id="970" w:author="Viens, Phillip" w:date="2018-05-06T19:06:00Z">
              <w:r w:rsidR="00B61536" w:rsidRPr="00AE10EE">
                <w:rPr>
                  <w:rFonts w:asciiTheme="majorHAnsi" w:hAnsiTheme="majorHAnsi" w:cstheme="majorBidi"/>
                </w:rPr>
                <w:t xml:space="preserve"> positive </w:t>
              </w:r>
            </w:ins>
            <w:ins w:id="971" w:author="Ladera, Harrison" w:date="2018-05-06T20:38:00Z">
              <w:r w:rsidR="00160C3E">
                <w:rPr>
                  <w:rFonts w:asciiTheme="majorHAnsi" w:hAnsiTheme="majorHAnsi" w:cstheme="majorBidi"/>
                </w:rPr>
                <w:t>attendance statistics</w:t>
              </w:r>
              <w:r w:rsidR="006D681F">
                <w:rPr>
                  <w:rFonts w:asciiTheme="majorHAnsi" w:hAnsiTheme="majorHAnsi" w:cstheme="majorBidi"/>
                </w:rPr>
                <w:t>.</w:t>
              </w:r>
            </w:ins>
          </w:p>
        </w:tc>
      </w:tr>
      <w:tr w:rsidR="00E674B9" w:rsidRPr="005121CC" w14:paraId="3D576D1C" w14:textId="77777777" w:rsidTr="006A3871">
        <w:trPr>
          <w:trHeight w:val="1169"/>
          <w:del w:id="972" w:author="Brian Doersch" w:date="2018-05-13T20:23:00Z"/>
          <w:trPrChange w:id="973" w:author="Melissa McClure" w:date="2018-05-06T19:20:00Z">
            <w:trPr>
              <w:trHeight w:val="1169"/>
            </w:trPr>
          </w:trPrChange>
        </w:trPr>
        <w:tc>
          <w:tcPr>
            <w:cnfStyle w:val="001000000000" w:firstRow="0" w:lastRow="0" w:firstColumn="1" w:lastColumn="0" w:oddVBand="0" w:evenVBand="0" w:oddHBand="0" w:evenHBand="0" w:firstRowFirstColumn="0" w:firstRowLastColumn="0" w:lastRowFirstColumn="0" w:lastRowLastColumn="0"/>
            <w:tcW w:w="2644" w:type="dxa"/>
            <w:tcPrChange w:id="974" w:author="Melissa McClure" w:date="2018-05-06T19:20:00Z">
              <w:tcPr>
                <w:tcW w:w="0" w:type="dxa"/>
                <w:gridSpan w:val="3"/>
              </w:tcPr>
            </w:tcPrChange>
          </w:tcPr>
          <w:p w14:paraId="46E4ED2A" w14:textId="105FA6CA" w:rsidR="00B61536" w:rsidRDefault="00B61536" w:rsidP="00B61536">
            <w:pPr>
              <w:jc w:val="center"/>
              <w:rPr>
                <w:ins w:id="975" w:author="Viens, Phillip" w:date="2018-05-06T19:07:00Z"/>
                <w:del w:id="976" w:author="Brian Doersch" w:date="2018-05-13T20:23:00Z"/>
                <w:rFonts w:asciiTheme="majorHAnsi" w:hAnsiTheme="majorHAnsi" w:cstheme="majorHAnsi"/>
                <w:b w:val="0"/>
                <w:bCs w:val="0"/>
              </w:rPr>
            </w:pPr>
            <w:ins w:id="977" w:author="Viens, Phillip" w:date="2018-05-06T19:07:00Z">
              <w:del w:id="978" w:author="Brian Doersch" w:date="2018-05-13T20:23:00Z">
                <w:r w:rsidRPr="009F35B2">
                  <w:rPr>
                    <w:rFonts w:asciiTheme="majorHAnsi" w:hAnsiTheme="majorHAnsi" w:cstheme="majorHAnsi"/>
                  </w:rPr>
                  <w:lastRenderedPageBreak/>
                  <w:delText>FR</w:delText>
                </w:r>
                <w:r>
                  <w:rPr>
                    <w:rFonts w:asciiTheme="majorHAnsi" w:hAnsiTheme="majorHAnsi" w:cstheme="majorHAnsi"/>
                  </w:rPr>
                  <w:delText>4</w:delText>
                </w:r>
              </w:del>
            </w:ins>
          </w:p>
          <w:p w14:paraId="72704862" w14:textId="2EF623F0" w:rsidR="0EF8317B" w:rsidRPr="00AF6A6E" w:rsidRDefault="0EF8317B">
            <w:pPr>
              <w:jc w:val="center"/>
              <w:rPr>
                <w:del w:id="979" w:author="Brian Doersch" w:date="2018-05-13T20:23:00Z"/>
                <w:rFonts w:asciiTheme="majorHAnsi" w:hAnsiTheme="majorHAnsi" w:cstheme="majorHAnsi"/>
              </w:rPr>
            </w:pPr>
            <w:del w:id="980" w:author="Brian Doersch" w:date="2018-05-13T20:23:00Z">
              <w:r w:rsidRPr="0088688E">
                <w:rPr>
                  <w:rFonts w:asciiTheme="majorHAnsi" w:hAnsiTheme="majorHAnsi" w:cstheme="majorHAnsi"/>
                  <w:rPrChange w:id="981" w:author="Melissa McClure" w:date="2018-05-06T12:29:00Z">
                    <w:rPr/>
                  </w:rPrChange>
                </w:rPr>
                <w:delText>FR4</w:delText>
              </w:r>
            </w:del>
          </w:p>
        </w:tc>
        <w:tc>
          <w:tcPr>
            <w:tcW w:w="2216" w:type="dxa"/>
            <w:tcPrChange w:id="982" w:author="Melissa McClure" w:date="2018-05-06T19:20:00Z">
              <w:tcPr>
                <w:tcW w:w="0" w:type="dxa"/>
              </w:tcPr>
            </w:tcPrChange>
          </w:tcPr>
          <w:p w14:paraId="64E3C5C1" w14:textId="6CF41CB7" w:rsidR="00B61536" w:rsidRDefault="00B61536" w:rsidP="00B61536">
            <w:pPr>
              <w:jc w:val="center"/>
              <w:cnfStyle w:val="000000000000" w:firstRow="0" w:lastRow="0" w:firstColumn="0" w:lastColumn="0" w:oddVBand="0" w:evenVBand="0" w:oddHBand="0" w:evenHBand="0" w:firstRowFirstColumn="0" w:firstRowLastColumn="0" w:lastRowFirstColumn="0" w:lastRowLastColumn="0"/>
              <w:rPr>
                <w:ins w:id="983" w:author="Viens, Phillip" w:date="2018-05-06T19:07:00Z"/>
                <w:del w:id="984" w:author="Brian Doersch" w:date="2018-05-13T20:23:00Z"/>
                <w:rFonts w:asciiTheme="majorHAnsi" w:hAnsiTheme="majorHAnsi" w:cstheme="majorHAnsi"/>
                <w:szCs w:val="24"/>
              </w:rPr>
            </w:pPr>
            <w:ins w:id="985" w:author="Viens, Phillip" w:date="2018-05-06T19:07:00Z">
              <w:del w:id="986" w:author="Brian Doersch" w:date="2018-05-13T20:23:00Z">
                <w:r w:rsidRPr="009F35B2">
                  <w:rPr>
                    <w:rFonts w:asciiTheme="majorHAnsi" w:hAnsiTheme="majorHAnsi" w:cstheme="majorHAnsi"/>
                    <w:szCs w:val="24"/>
                  </w:rPr>
                  <w:delText>Momentum Messages</w:delText>
                </w:r>
              </w:del>
            </w:ins>
          </w:p>
          <w:p w14:paraId="16E7ACEE" w14:textId="1F5CD888" w:rsidR="0EF8317B" w:rsidRPr="004815B0" w:rsidRDefault="0EF8317B">
            <w:pPr>
              <w:jc w:val="center"/>
              <w:cnfStyle w:val="000000000000" w:firstRow="0" w:lastRow="0" w:firstColumn="0" w:lastColumn="0" w:oddVBand="0" w:evenVBand="0" w:oddHBand="0" w:evenHBand="0" w:firstRowFirstColumn="0" w:firstRowLastColumn="0" w:lastRowFirstColumn="0" w:lastRowLastColumn="0"/>
              <w:rPr>
                <w:del w:id="987" w:author="Brian Doersch" w:date="2018-05-13T20:23:00Z"/>
                <w:rFonts w:asciiTheme="majorHAnsi" w:hAnsiTheme="majorHAnsi" w:cstheme="majorHAnsi"/>
                <w:szCs w:val="24"/>
              </w:rPr>
              <w:pPrChange w:id="988" w:author="Melissa McClure" w:date="2018-05-06T18:25:00Z">
                <w:pPr>
                  <w:ind w:left="751"/>
                  <w:cnfStyle w:val="000000000000" w:firstRow="0" w:lastRow="0" w:firstColumn="0" w:lastColumn="0" w:oddVBand="0" w:evenVBand="0" w:oddHBand="0" w:evenHBand="0" w:firstRowFirstColumn="0" w:firstRowLastColumn="0" w:lastRowFirstColumn="0" w:lastRowLastColumn="0"/>
                </w:pPr>
              </w:pPrChange>
            </w:pPr>
            <w:del w:id="989" w:author="Brian Doersch" w:date="2018-05-13T20:23:00Z">
              <w:r w:rsidRPr="009A3CE4">
                <w:rPr>
                  <w:rFonts w:asciiTheme="majorHAnsi" w:hAnsiTheme="majorHAnsi" w:cstheme="majorHAnsi"/>
                  <w:szCs w:val="24"/>
                  <w:rPrChange w:id="990" w:author="Melissa McClure" w:date="2018-05-06T12:34:00Z">
                    <w:rPr>
                      <w:sz w:val="24"/>
                      <w:szCs w:val="24"/>
                    </w:rPr>
                  </w:rPrChange>
                </w:rPr>
                <w:delText>Mobile App</w:delText>
              </w:r>
            </w:del>
          </w:p>
        </w:tc>
        <w:tc>
          <w:tcPr>
            <w:tcW w:w="4860" w:type="dxa"/>
            <w:tcPrChange w:id="991" w:author="Melissa McClure" w:date="2018-05-06T19:20:00Z">
              <w:tcPr>
                <w:tcW w:w="0" w:type="dxa"/>
                <w:gridSpan w:val="3"/>
              </w:tcPr>
            </w:tcPrChange>
          </w:tcPr>
          <w:p w14:paraId="436609D1" w14:textId="2E8C1DEF" w:rsidR="00B61536" w:rsidRDefault="009E101C" w:rsidP="00B61536">
            <w:pPr>
              <w:cnfStyle w:val="000000000000" w:firstRow="0" w:lastRow="0" w:firstColumn="0" w:lastColumn="0" w:oddVBand="0" w:evenVBand="0" w:oddHBand="0" w:evenHBand="0" w:firstRowFirstColumn="0" w:firstRowLastColumn="0" w:lastRowFirstColumn="0" w:lastRowLastColumn="0"/>
              <w:rPr>
                <w:ins w:id="992" w:author="Viens, Phillip" w:date="2018-05-06T19:06:00Z"/>
                <w:del w:id="993" w:author="Brian Doersch" w:date="2018-05-13T20:23:00Z"/>
                <w:rFonts w:asciiTheme="majorHAnsi" w:hAnsiTheme="majorHAnsi" w:cstheme="majorBidi"/>
              </w:rPr>
            </w:pPr>
            <w:ins w:id="994" w:author="Viens, Phillip" w:date="2018-05-06T19:07:00Z">
              <w:del w:id="995" w:author="Brian Doersch" w:date="2018-05-13T20:23:00Z">
                <w:r>
                  <w:rPr>
                    <w:rFonts w:asciiTheme="majorHAnsi" w:hAnsiTheme="majorHAnsi" w:cstheme="majorBidi"/>
                  </w:rPr>
                  <w:delText xml:space="preserve">When Students download the P.E.T. app they will receive push notifications reminding them to check in to school and check </w:delText>
                </w:r>
              </w:del>
            </w:ins>
            <w:ins w:id="996" w:author="Viens, Phillip" w:date="2018-05-06T19:08:00Z">
              <w:del w:id="997" w:author="Brian Doersch" w:date="2018-05-13T20:23:00Z">
                <w:r>
                  <w:rPr>
                    <w:rFonts w:asciiTheme="majorHAnsi" w:hAnsiTheme="majorHAnsi" w:cstheme="majorBidi"/>
                  </w:rPr>
                  <w:delText xml:space="preserve">out before they leave as well as keep them inspired to continue their attendance streaks. </w:delText>
                </w:r>
              </w:del>
            </w:ins>
            <w:ins w:id="998" w:author="Viens, Phillip" w:date="2018-05-06T19:06:00Z">
              <w:del w:id="999" w:author="Brian Doersch" w:date="2018-05-13T20:23:00Z">
                <w:r w:rsidR="00B61536" w:rsidRPr="009F35B2">
                  <w:rPr>
                    <w:rFonts w:asciiTheme="majorHAnsi" w:hAnsiTheme="majorHAnsi" w:cstheme="majorBidi"/>
                  </w:rPr>
                  <w:delText xml:space="preserve"> </w:delText>
                </w:r>
              </w:del>
            </w:ins>
          </w:p>
          <w:p w14:paraId="39E18BDE" w14:textId="1A74A8B8" w:rsidR="0EF8317B" w:rsidRPr="009A3CE4" w:rsidRDefault="0EF8317B">
            <w:pPr>
              <w:cnfStyle w:val="000000000000" w:firstRow="0" w:lastRow="0" w:firstColumn="0" w:lastColumn="0" w:oddVBand="0" w:evenVBand="0" w:oddHBand="0" w:evenHBand="0" w:firstRowFirstColumn="0" w:firstRowLastColumn="0" w:lastRowFirstColumn="0" w:lastRowLastColumn="0"/>
              <w:rPr>
                <w:del w:id="1000" w:author="Brian Doersch" w:date="2018-05-13T20:23:00Z"/>
                <w:rFonts w:asciiTheme="majorHAnsi" w:hAnsiTheme="majorHAnsi" w:cstheme="majorBidi"/>
                <w:rPrChange w:id="1001" w:author="Melissa McClure" w:date="2018-05-06T12:34:00Z">
                  <w:rPr>
                    <w:del w:id="1002" w:author="Brian Doersch" w:date="2018-05-13T20:23:00Z"/>
                  </w:rPr>
                </w:rPrChange>
              </w:rPr>
              <w:pPrChange w:id="1003" w:author="Melissa McClure" w:date="2018-05-06T17:42:00Z">
                <w:pPr>
                  <w:ind w:left="751"/>
                  <w:cnfStyle w:val="000000000000" w:firstRow="0" w:lastRow="0" w:firstColumn="0" w:lastColumn="0" w:oddVBand="0" w:evenVBand="0" w:oddHBand="0" w:evenHBand="0" w:firstRowFirstColumn="0" w:firstRowLastColumn="0" w:lastRowFirstColumn="0" w:lastRowLastColumn="0"/>
                </w:pPr>
              </w:pPrChange>
            </w:pPr>
            <w:del w:id="1004" w:author="Brian Doersch" w:date="2018-05-13T20:23:00Z">
              <w:r w:rsidRPr="009A3CE4">
                <w:rPr>
                  <w:rFonts w:asciiTheme="majorHAnsi" w:hAnsiTheme="majorHAnsi" w:cstheme="majorHAnsi"/>
                  <w:szCs w:val="24"/>
                  <w:rPrChange w:id="1005" w:author="Melissa McClure" w:date="2018-05-06T12:34:00Z">
                    <w:rPr>
                      <w:sz w:val="24"/>
                      <w:szCs w:val="24"/>
                    </w:rPr>
                  </w:rPrChange>
                </w:rPr>
                <w:delText>Allows students to check reports from phone and send messages to other students. Easy way to contact and encourage each other if they want</w:delText>
              </w:r>
              <w:r w:rsidRPr="53F85883">
                <w:rPr>
                  <w:rFonts w:asciiTheme="majorHAnsi" w:hAnsiTheme="majorHAnsi" w:cstheme="majorBidi"/>
                  <w:rPrChange w:id="1006" w:author="Melissa McClure" w:date="2018-05-06T12:34:00Z">
                    <w:rPr>
                      <w:sz w:val="24"/>
                      <w:szCs w:val="24"/>
                    </w:rPr>
                  </w:rPrChange>
                </w:rPr>
                <w:delText xml:space="preserve">. </w:delText>
              </w:r>
            </w:del>
          </w:p>
        </w:tc>
      </w:tr>
      <w:tr w:rsidR="00AE10EE" w:rsidRPr="005121CC" w14:paraId="2FFDFE07" w14:textId="77777777" w:rsidTr="006A3871">
        <w:trPr>
          <w:trHeight w:val="1558"/>
          <w:ins w:id="1007" w:author="Melissa McClure" w:date="2018-05-06T19:04:00Z"/>
          <w:del w:id="1008" w:author="Viens, Phillip" w:date="2018-05-06T19:06:00Z"/>
          <w:trPrChange w:id="1009" w:author="Melissa McClure" w:date="2018-05-06T19:20:00Z">
            <w:trPr>
              <w:trHeight w:val="1558"/>
            </w:trPr>
          </w:trPrChange>
        </w:trPr>
        <w:tc>
          <w:tcPr>
            <w:cnfStyle w:val="001000000000" w:firstRow="0" w:lastRow="0" w:firstColumn="1" w:lastColumn="0" w:oddVBand="0" w:evenVBand="0" w:oddHBand="0" w:evenHBand="0" w:firstRowFirstColumn="0" w:firstRowLastColumn="0" w:lastRowFirstColumn="0" w:lastRowLastColumn="0"/>
            <w:tcW w:w="0" w:type="dxa"/>
            <w:tcPrChange w:id="1010" w:author="Melissa McClure" w:date="2018-05-06T19:20:00Z">
              <w:tcPr>
                <w:tcW w:w="2644" w:type="dxa"/>
                <w:gridSpan w:val="3"/>
              </w:tcPr>
            </w:tcPrChange>
          </w:tcPr>
          <w:p w14:paraId="571F5FFA" w14:textId="77777777" w:rsidR="00AE10EE" w:rsidRPr="00AE10EE" w:rsidRDefault="00AE10EE">
            <w:pPr>
              <w:jc w:val="center"/>
              <w:rPr>
                <w:ins w:id="1011" w:author="Melissa McClure" w:date="2018-05-06T19:04:00Z"/>
                <w:del w:id="1012" w:author="Viens, Phillip" w:date="2018-05-06T19:06:00Z"/>
                <w:rFonts w:asciiTheme="majorHAnsi" w:hAnsiTheme="majorHAnsi" w:cstheme="majorHAnsi"/>
              </w:rPr>
            </w:pPr>
          </w:p>
        </w:tc>
        <w:tc>
          <w:tcPr>
            <w:tcW w:w="2216" w:type="dxa"/>
            <w:tcPrChange w:id="1013" w:author="Melissa McClure" w:date="2018-05-06T19:20:00Z">
              <w:tcPr>
                <w:tcW w:w="0" w:type="dxa"/>
              </w:tcPr>
            </w:tcPrChange>
          </w:tcPr>
          <w:p w14:paraId="69B1E26B" w14:textId="77777777" w:rsidR="00AE10EE" w:rsidRPr="00AE10EE" w:rsidRDefault="00AE10EE" w:rsidP="00A40314">
            <w:pPr>
              <w:jc w:val="center"/>
              <w:cnfStyle w:val="000000000000" w:firstRow="0" w:lastRow="0" w:firstColumn="0" w:lastColumn="0" w:oddVBand="0" w:evenVBand="0" w:oddHBand="0" w:evenHBand="0" w:firstRowFirstColumn="0" w:firstRowLastColumn="0" w:lastRowFirstColumn="0" w:lastRowLastColumn="0"/>
              <w:rPr>
                <w:ins w:id="1014" w:author="Melissa McClure" w:date="2018-05-06T19:04:00Z"/>
                <w:del w:id="1015" w:author="Viens, Phillip" w:date="2018-05-06T19:06:00Z"/>
                <w:rFonts w:asciiTheme="majorHAnsi" w:hAnsiTheme="majorHAnsi" w:cstheme="majorBidi"/>
              </w:rPr>
            </w:pPr>
          </w:p>
        </w:tc>
        <w:tc>
          <w:tcPr>
            <w:tcW w:w="4860" w:type="dxa"/>
            <w:tcPrChange w:id="1016" w:author="Melissa McClure" w:date="2018-05-06T19:20:00Z">
              <w:tcPr>
                <w:tcW w:w="0" w:type="dxa"/>
                <w:gridSpan w:val="3"/>
              </w:tcPr>
            </w:tcPrChange>
          </w:tcPr>
          <w:p w14:paraId="68481296" w14:textId="77777777" w:rsidR="00AE10EE" w:rsidRPr="00AE10EE" w:rsidRDefault="00AE10EE">
            <w:pPr>
              <w:cnfStyle w:val="000000000000" w:firstRow="0" w:lastRow="0" w:firstColumn="0" w:lastColumn="0" w:oddVBand="0" w:evenVBand="0" w:oddHBand="0" w:evenHBand="0" w:firstRowFirstColumn="0" w:firstRowLastColumn="0" w:lastRowFirstColumn="0" w:lastRowLastColumn="0"/>
              <w:rPr>
                <w:ins w:id="1017" w:author="Melissa McClure" w:date="2018-05-06T19:04:00Z"/>
                <w:del w:id="1018" w:author="Viens, Phillip" w:date="2018-05-06T19:06:00Z"/>
                <w:rFonts w:asciiTheme="majorHAnsi" w:hAnsiTheme="majorHAnsi" w:cstheme="majorBidi"/>
              </w:rPr>
            </w:pPr>
          </w:p>
        </w:tc>
      </w:tr>
    </w:tbl>
    <w:p w14:paraId="43BC6796" w14:textId="5A19295A" w:rsidR="0EF8317B" w:rsidRPr="0088688E" w:rsidRDefault="0EF8317B" w:rsidP="0EF8317B">
      <w:pPr>
        <w:rPr>
          <w:del w:id="1019" w:author="Viens, Phillip" w:date="2018-05-06T19:06:00Z"/>
          <w:rFonts w:asciiTheme="majorHAnsi" w:hAnsiTheme="majorHAnsi" w:cstheme="majorHAnsi"/>
          <w:rPrChange w:id="1020" w:author="Melissa McClure" w:date="2018-05-06T12:29:00Z">
            <w:rPr>
              <w:del w:id="1021" w:author="Viens, Phillip" w:date="2018-05-06T19:06:00Z"/>
            </w:rPr>
          </w:rPrChange>
        </w:rPr>
      </w:pPr>
      <w:del w:id="1022" w:author="Viens, Phillip" w:date="2018-05-06T19:06:00Z">
        <w:r w:rsidRPr="0088688E">
          <w:rPr>
            <w:rFonts w:asciiTheme="majorHAnsi" w:eastAsia="Garamond" w:hAnsiTheme="majorHAnsi" w:cstheme="majorHAnsi"/>
            <w:color w:val="24292E"/>
            <w:rPrChange w:id="1023" w:author="Melissa McClure" w:date="2018-05-06T12:29:00Z">
              <w:rPr>
                <w:rFonts w:ascii="Garamond" w:eastAsia="Garamond" w:hAnsi="Garamond" w:cs="Garamond"/>
                <w:color w:val="24292E"/>
              </w:rPr>
            </w:rPrChange>
          </w:rPr>
          <w:delText xml:space="preserve"> </w:delText>
        </w:r>
      </w:del>
    </w:p>
    <w:p w14:paraId="243FD7B2" w14:textId="45C80FAA" w:rsidR="0EF8317B" w:rsidRPr="0088688E" w:rsidRDefault="0EF8317B" w:rsidP="0EF8317B">
      <w:pPr>
        <w:rPr>
          <w:rFonts w:asciiTheme="majorHAnsi" w:hAnsiTheme="majorHAnsi" w:cstheme="majorHAnsi"/>
          <w:rPrChange w:id="1024" w:author="Melissa McClure" w:date="2018-05-06T12:29:00Z">
            <w:rPr/>
          </w:rPrChange>
        </w:rPr>
      </w:pPr>
      <w:r w:rsidRPr="0088688E">
        <w:rPr>
          <w:rFonts w:asciiTheme="majorHAnsi" w:eastAsia="Garamond" w:hAnsiTheme="majorHAnsi" w:cstheme="majorHAnsi"/>
          <w:b/>
          <w:bCs/>
          <w:sz w:val="28"/>
          <w:szCs w:val="28"/>
          <w:rPrChange w:id="1025" w:author="Melissa McClure" w:date="2018-05-06T12:29:00Z">
            <w:rPr>
              <w:rFonts w:ascii="Garamond" w:eastAsia="Garamond" w:hAnsi="Garamond" w:cs="Garamond"/>
              <w:b/>
              <w:bCs/>
              <w:sz w:val="28"/>
              <w:szCs w:val="28"/>
            </w:rPr>
          </w:rPrChange>
        </w:rPr>
        <w:t xml:space="preserve"> </w:t>
      </w:r>
    </w:p>
    <w:p w14:paraId="143A90AD" w14:textId="7E916873" w:rsidR="0EF8317B" w:rsidRPr="0088688E" w:rsidRDefault="0EF8317B" w:rsidP="0EF8317B">
      <w:pPr>
        <w:rPr>
          <w:rFonts w:asciiTheme="majorHAnsi" w:hAnsiTheme="majorHAnsi" w:cstheme="majorHAnsi"/>
          <w:rPrChange w:id="1026" w:author="Melissa McClure" w:date="2018-05-06T12:29:00Z">
            <w:rPr/>
          </w:rPrChange>
        </w:rPr>
      </w:pPr>
      <w:r w:rsidRPr="0088688E">
        <w:rPr>
          <w:rFonts w:asciiTheme="majorHAnsi" w:eastAsia="Garamond" w:hAnsiTheme="majorHAnsi" w:cstheme="majorHAnsi"/>
          <w:b/>
          <w:bCs/>
          <w:sz w:val="28"/>
          <w:szCs w:val="28"/>
          <w:rPrChange w:id="1027" w:author="Melissa McClure" w:date="2018-05-06T12:29:00Z">
            <w:rPr>
              <w:rFonts w:ascii="Garamond" w:eastAsia="Garamond" w:hAnsi="Garamond" w:cs="Garamond"/>
              <w:b/>
              <w:bCs/>
              <w:sz w:val="28"/>
              <w:szCs w:val="28"/>
            </w:rPr>
          </w:rPrChange>
        </w:rPr>
        <w:t xml:space="preserve"> </w:t>
      </w:r>
    </w:p>
    <w:p w14:paraId="1A1AB9F2" w14:textId="36005DE7" w:rsidR="0EF8317B" w:rsidRPr="0088688E" w:rsidRDefault="0EF8317B" w:rsidP="0EF8317B">
      <w:pPr>
        <w:rPr>
          <w:rFonts w:asciiTheme="majorHAnsi" w:hAnsiTheme="majorHAnsi" w:cstheme="majorHAnsi"/>
          <w:rPrChange w:id="1028" w:author="Melissa McClure" w:date="2018-05-06T12:29:00Z">
            <w:rPr/>
          </w:rPrChange>
        </w:rPr>
      </w:pPr>
      <w:r w:rsidRPr="0088688E">
        <w:rPr>
          <w:rFonts w:asciiTheme="majorHAnsi" w:eastAsia="Garamond" w:hAnsiTheme="majorHAnsi" w:cstheme="majorHAnsi"/>
          <w:b/>
          <w:bCs/>
          <w:sz w:val="28"/>
          <w:szCs w:val="28"/>
          <w:rPrChange w:id="1029" w:author="Melissa McClure" w:date="2018-05-06T12:29:00Z">
            <w:rPr>
              <w:rFonts w:ascii="Garamond" w:eastAsia="Garamond" w:hAnsi="Garamond" w:cs="Garamond"/>
              <w:b/>
              <w:bCs/>
              <w:sz w:val="28"/>
              <w:szCs w:val="28"/>
            </w:rPr>
          </w:rPrChange>
        </w:rPr>
        <w:t xml:space="preserve"> </w:t>
      </w:r>
    </w:p>
    <w:p w14:paraId="310B818D" w14:textId="77777777" w:rsidR="00D80FAD" w:rsidRDefault="00D80FAD" w:rsidP="0EF8317B">
      <w:pPr>
        <w:rPr>
          <w:ins w:id="1030" w:author="Melissa McClure" w:date="2018-05-13T23:21:00Z"/>
          <w:rFonts w:asciiTheme="majorHAnsi" w:eastAsia="Garamond" w:hAnsiTheme="majorHAnsi" w:cstheme="majorHAnsi"/>
          <w:b/>
          <w:sz w:val="28"/>
          <w:szCs w:val="28"/>
        </w:rPr>
      </w:pPr>
    </w:p>
    <w:p w14:paraId="662DA430" w14:textId="77777777" w:rsidR="00D80FAD" w:rsidRDefault="00D80FAD" w:rsidP="0EF8317B">
      <w:pPr>
        <w:rPr>
          <w:ins w:id="1031" w:author="Melissa McClure" w:date="2018-05-13T23:21:00Z"/>
          <w:rFonts w:asciiTheme="majorHAnsi" w:eastAsia="Garamond" w:hAnsiTheme="majorHAnsi" w:cstheme="majorHAnsi"/>
          <w:b/>
          <w:sz w:val="28"/>
          <w:szCs w:val="28"/>
        </w:rPr>
      </w:pPr>
    </w:p>
    <w:p w14:paraId="04EDA89A" w14:textId="6D9E1F8F" w:rsidR="0EF8317B" w:rsidRPr="0088688E" w:rsidRDefault="0EF8317B" w:rsidP="0EF8317B">
      <w:pPr>
        <w:rPr>
          <w:rFonts w:asciiTheme="majorHAnsi" w:hAnsiTheme="majorHAnsi" w:cstheme="majorHAnsi"/>
          <w:rPrChange w:id="1032" w:author="Melissa McClure" w:date="2018-05-06T12:29:00Z">
            <w:rPr/>
          </w:rPrChange>
        </w:rPr>
      </w:pPr>
      <w:r w:rsidRPr="0088688E">
        <w:rPr>
          <w:rFonts w:asciiTheme="majorHAnsi" w:eastAsia="Garamond" w:hAnsiTheme="majorHAnsi" w:cstheme="majorHAnsi"/>
          <w:b/>
          <w:sz w:val="28"/>
          <w:szCs w:val="28"/>
          <w:rPrChange w:id="1033" w:author="Melissa McClure" w:date="2018-05-06T12:29:00Z">
            <w:rPr>
              <w:rFonts w:ascii="Garamond" w:eastAsia="Garamond" w:hAnsi="Garamond" w:cs="Garamond"/>
              <w:b/>
              <w:bCs/>
              <w:sz w:val="28"/>
              <w:szCs w:val="28"/>
            </w:rPr>
          </w:rPrChange>
        </w:rPr>
        <w:t>5        Personas</w:t>
      </w:r>
    </w:p>
    <w:p w14:paraId="762EA8AC" w14:textId="38917D34" w:rsidR="0EF8317B" w:rsidRPr="00722C3F" w:rsidRDefault="0EF8317B">
      <w:pPr>
        <w:pStyle w:val="Heading5"/>
        <w:ind w:firstLine="720"/>
        <w:rPr>
          <w:ins w:id="1034" w:author="Melissa McClure" w:date="2018-05-06T12:32:00Z"/>
          <w:rFonts w:cstheme="majorHAnsi"/>
        </w:rPr>
      </w:pPr>
      <w:r w:rsidRPr="0088688E">
        <w:rPr>
          <w:rFonts w:eastAsia="Garamond" w:cstheme="majorHAnsi"/>
          <w:b/>
          <w:color w:val="24292E"/>
          <w:rPrChange w:id="1035" w:author="Melissa McClure" w:date="2018-05-06T12:29:00Z">
            <w:rPr>
              <w:rFonts w:ascii="Garamond" w:eastAsia="Garamond" w:hAnsi="Garamond" w:cs="Garamond"/>
              <w:b/>
              <w:bCs/>
              <w:color w:val="24292E"/>
            </w:rPr>
          </w:rPrChange>
        </w:rPr>
        <w:lastRenderedPageBreak/>
        <w:t xml:space="preserve">5.1        Student </w:t>
      </w:r>
      <w:r w:rsidRPr="0088688E">
        <w:rPr>
          <w:rFonts w:eastAsia="Garamond" w:cstheme="majorHAnsi"/>
          <w:b/>
          <w:color w:val="24292E"/>
          <w:sz w:val="24"/>
          <w:szCs w:val="24"/>
          <w:rPrChange w:id="1036" w:author="Melissa McClure" w:date="2018-05-06T12:29:00Z">
            <w:rPr>
              <w:rFonts w:ascii="Garamond" w:eastAsia="Garamond" w:hAnsi="Garamond" w:cs="Garamond"/>
              <w:b/>
              <w:bCs/>
              <w:color w:val="24292E"/>
              <w:sz w:val="24"/>
              <w:szCs w:val="24"/>
            </w:rPr>
          </w:rPrChange>
        </w:rPr>
        <w:t>Persona</w:t>
      </w:r>
    </w:p>
    <w:p w14:paraId="23D8012B" w14:textId="01AD630E" w:rsidR="005E5070" w:rsidRPr="004C3314" w:rsidRDefault="009A3CE4">
      <w:pPr>
        <w:jc w:val="center"/>
        <w:pPrChange w:id="1037" w:author="Melissa McClure" w:date="2018-05-06T12:33:00Z">
          <w:pPr>
            <w:pStyle w:val="Heading5"/>
          </w:pPr>
        </w:pPrChange>
      </w:pPr>
      <w:ins w:id="1038" w:author="Melissa McClure" w:date="2018-05-06T12:32:00Z">
        <w:r w:rsidRPr="00DF76EB">
          <w:rPr>
            <w:noProof/>
          </w:rPr>
          <w:drawing>
            <wp:inline distT="0" distB="0" distL="0" distR="0" wp14:anchorId="73BDBC4A" wp14:editId="50ED6988">
              <wp:extent cx="2857500" cy="4286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7500" cy="4286250"/>
                      </a:xfrm>
                      <a:prstGeom prst="rect">
                        <a:avLst/>
                      </a:prstGeom>
                    </pic:spPr>
                  </pic:pic>
                </a:graphicData>
              </a:graphic>
            </wp:inline>
          </w:drawing>
        </w:r>
      </w:ins>
    </w:p>
    <w:p w14:paraId="6DC746FE" w14:textId="3EF6608C" w:rsidR="0EF8317B" w:rsidRPr="0088688E" w:rsidDel="009A3CE4" w:rsidRDefault="0EF8317B">
      <w:pPr>
        <w:ind w:left="720" w:right="720" w:firstLine="720"/>
        <w:jc w:val="both"/>
        <w:rPr>
          <w:del w:id="1039" w:author="Melissa McClure" w:date="2018-05-06T12:33:00Z"/>
          <w:rFonts w:asciiTheme="majorHAnsi" w:hAnsiTheme="majorHAnsi" w:cstheme="majorHAnsi"/>
          <w:rPrChange w:id="1040" w:author="Melissa McClure" w:date="2018-05-06T12:29:00Z">
            <w:rPr>
              <w:del w:id="1041" w:author="Melissa McClure" w:date="2018-05-06T12:33:00Z"/>
            </w:rPr>
          </w:rPrChange>
        </w:rPr>
        <w:pPrChange w:id="1042" w:author="Melissa McClure" w:date="2018-05-06T19:20:00Z">
          <w:pPr>
            <w:ind w:left="720"/>
          </w:pPr>
        </w:pPrChange>
      </w:pPr>
      <w:r w:rsidRPr="53F85883">
        <w:rPr>
          <w:rFonts w:asciiTheme="majorHAnsi" w:eastAsia="Garamond" w:hAnsiTheme="majorHAnsi" w:cstheme="majorBidi"/>
          <w:color w:val="24292E"/>
          <w:rPrChange w:id="1043" w:author="Melissa McClure" w:date="2018-05-06T12:29:00Z">
            <w:rPr>
              <w:rFonts w:ascii="Garamond" w:eastAsia="Garamond" w:hAnsi="Garamond" w:cs="Garamond"/>
              <w:color w:val="24292E"/>
            </w:rPr>
          </w:rPrChange>
        </w:rPr>
        <w:t xml:space="preserve">Alex was a great student before, however, because of a stressful family situation he started running with the wrong crowd, eventually getting himself arrested and sentenced.  Alex </w:t>
      </w:r>
      <w:del w:id="1044" w:author="Shadabi, Shokoufeh" w:date="2018-05-05T17:34:00Z">
        <w:r w:rsidRPr="0088688E">
          <w:rPr>
            <w:rFonts w:asciiTheme="majorHAnsi" w:eastAsia="Garamond" w:hAnsiTheme="majorHAnsi" w:cstheme="majorHAnsi"/>
            <w:color w:val="24292E"/>
            <w:rPrChange w:id="1045" w:author="Melissa McClure" w:date="2018-05-06T12:29:00Z">
              <w:rPr>
                <w:rFonts w:ascii="Garamond" w:eastAsia="Garamond" w:hAnsi="Garamond" w:cs="Garamond"/>
                <w:color w:val="24292E"/>
              </w:rPr>
            </w:rPrChange>
          </w:rPr>
          <w:delText xml:space="preserve">just </w:delText>
        </w:r>
      </w:del>
      <w:r w:rsidRPr="53F85883">
        <w:rPr>
          <w:rFonts w:asciiTheme="majorHAnsi" w:eastAsia="Garamond" w:hAnsiTheme="majorHAnsi" w:cstheme="majorBidi"/>
          <w:color w:val="24292E"/>
          <w:rPrChange w:id="1046" w:author="Melissa McClure" w:date="2018-05-06T12:29:00Z">
            <w:rPr>
              <w:rFonts w:ascii="Garamond" w:eastAsia="Garamond" w:hAnsi="Garamond" w:cs="Garamond"/>
              <w:color w:val="24292E"/>
            </w:rPr>
          </w:rPrChange>
        </w:rPr>
        <w:t xml:space="preserve">got out of jail after </w:t>
      </w:r>
      <w:del w:id="1047" w:author="Shadabi, Shokoufeh" w:date="2018-05-05T12:41:00Z">
        <w:r w:rsidRPr="0088688E">
          <w:rPr>
            <w:rFonts w:asciiTheme="majorHAnsi" w:eastAsia="Garamond" w:hAnsiTheme="majorHAnsi" w:cstheme="majorHAnsi"/>
            <w:color w:val="24292E"/>
            <w:rPrChange w:id="1048" w:author="Melissa McClure" w:date="2018-05-06T12:29:00Z">
              <w:rPr>
                <w:rFonts w:ascii="Garamond" w:eastAsia="Garamond" w:hAnsi="Garamond" w:cs="Garamond"/>
                <w:color w:val="24292E"/>
              </w:rPr>
            </w:rPrChange>
          </w:rPr>
          <w:delText xml:space="preserve">three </w:delText>
        </w:r>
      </w:del>
      <w:ins w:id="1049" w:author="Shadabi, Shokoufeh" w:date="2018-05-05T12:41:00Z">
        <w:r w:rsidR="00F315B7" w:rsidRPr="00AE10EE">
          <w:rPr>
            <w:rFonts w:asciiTheme="majorHAnsi" w:eastAsia="Garamond" w:hAnsiTheme="majorHAnsi" w:cstheme="majorBidi"/>
            <w:color w:val="24292E"/>
          </w:rPr>
          <w:t>one</w:t>
        </w:r>
        <w:r w:rsidR="00F315B7" w:rsidRPr="53F85883">
          <w:rPr>
            <w:rFonts w:asciiTheme="majorHAnsi" w:eastAsia="Garamond" w:hAnsiTheme="majorHAnsi" w:cstheme="majorBidi"/>
            <w:color w:val="24292E"/>
            <w:rPrChange w:id="1050" w:author="Melissa McClure" w:date="2018-05-06T12:29:00Z">
              <w:rPr>
                <w:rFonts w:ascii="Garamond" w:eastAsia="Garamond" w:hAnsi="Garamond" w:cs="Garamond"/>
                <w:color w:val="24292E"/>
              </w:rPr>
            </w:rPrChange>
          </w:rPr>
          <w:t xml:space="preserve"> </w:t>
        </w:r>
      </w:ins>
      <w:r w:rsidRPr="53F85883">
        <w:rPr>
          <w:rFonts w:asciiTheme="majorHAnsi" w:eastAsia="Garamond" w:hAnsiTheme="majorHAnsi" w:cstheme="majorBidi"/>
          <w:color w:val="24292E"/>
          <w:rPrChange w:id="1051" w:author="Melissa McClure" w:date="2018-05-06T12:29:00Z">
            <w:rPr>
              <w:rFonts w:ascii="Garamond" w:eastAsia="Garamond" w:hAnsi="Garamond" w:cs="Garamond"/>
              <w:color w:val="24292E"/>
            </w:rPr>
          </w:rPrChange>
        </w:rPr>
        <w:t>year</w:t>
      </w:r>
      <w:del w:id="1052" w:author="Shadabi, Shokoufeh" w:date="2018-05-05T12:41:00Z">
        <w:r w:rsidRPr="0088688E">
          <w:rPr>
            <w:rFonts w:asciiTheme="majorHAnsi" w:eastAsia="Garamond" w:hAnsiTheme="majorHAnsi" w:cstheme="majorHAnsi"/>
            <w:color w:val="24292E"/>
            <w:rPrChange w:id="1053" w:author="Melissa McClure" w:date="2018-05-06T12:29:00Z">
              <w:rPr>
                <w:rFonts w:ascii="Garamond" w:eastAsia="Garamond" w:hAnsi="Garamond" w:cs="Garamond"/>
                <w:color w:val="24292E"/>
              </w:rPr>
            </w:rPrChange>
          </w:rPr>
          <w:delText>s</w:delText>
        </w:r>
      </w:del>
      <w:r w:rsidRPr="53F85883">
        <w:rPr>
          <w:rFonts w:asciiTheme="majorHAnsi" w:eastAsia="Garamond" w:hAnsiTheme="majorHAnsi" w:cstheme="majorBidi"/>
          <w:color w:val="24292E"/>
          <w:rPrChange w:id="1054" w:author="Melissa McClure" w:date="2018-05-06T12:29:00Z">
            <w:rPr>
              <w:rFonts w:ascii="Garamond" w:eastAsia="Garamond" w:hAnsi="Garamond" w:cs="Garamond"/>
              <w:color w:val="24292E"/>
            </w:rPr>
          </w:rPrChange>
        </w:rPr>
        <w:t xml:space="preserve"> and </w:t>
      </w:r>
      <w:ins w:id="1055" w:author="Shadabi, Shokoufeh" w:date="2018-05-05T12:41:00Z">
        <w:r w:rsidR="00F315B7" w:rsidRPr="00AE10EE">
          <w:rPr>
            <w:rFonts w:asciiTheme="majorHAnsi" w:eastAsia="Garamond" w:hAnsiTheme="majorHAnsi" w:cstheme="majorBidi"/>
            <w:color w:val="24292E"/>
          </w:rPr>
          <w:t xml:space="preserve">he took sometimes off from school </w:t>
        </w:r>
        <w:r w:rsidRPr="00AE10EE">
          <w:rPr>
            <w:rFonts w:asciiTheme="majorHAnsi" w:eastAsia="Garamond" w:hAnsiTheme="majorHAnsi" w:cstheme="majorBidi"/>
            <w:color w:val="24292E"/>
          </w:rPr>
          <w:t xml:space="preserve">because he </w:t>
        </w:r>
        <w:r w:rsidR="00F315B7" w:rsidRPr="00AE10EE">
          <w:rPr>
            <w:rFonts w:asciiTheme="majorHAnsi" w:eastAsia="Garamond" w:hAnsiTheme="majorHAnsi" w:cstheme="majorBidi"/>
            <w:color w:val="24292E"/>
          </w:rPr>
          <w:t>was not emotionally ready to g</w:t>
        </w:r>
      </w:ins>
      <w:ins w:id="1056" w:author="Shadabi, Shokoufeh" w:date="2018-05-05T17:34:00Z">
        <w:r w:rsidR="53CB8C94" w:rsidRPr="00AE10EE">
          <w:rPr>
            <w:rFonts w:asciiTheme="majorHAnsi" w:eastAsia="Garamond" w:hAnsiTheme="majorHAnsi" w:cstheme="majorBidi"/>
            <w:color w:val="24292E"/>
          </w:rPr>
          <w:t>o</w:t>
        </w:r>
      </w:ins>
      <w:ins w:id="1057" w:author="Shadabi, Shokoufeh" w:date="2018-05-05T12:41:00Z">
        <w:r w:rsidR="00F315B7" w:rsidRPr="00AE10EE">
          <w:rPr>
            <w:rFonts w:asciiTheme="majorHAnsi" w:eastAsia="Garamond" w:hAnsiTheme="majorHAnsi" w:cstheme="majorBidi"/>
            <w:color w:val="24292E"/>
          </w:rPr>
          <w:t xml:space="preserve"> back</w:t>
        </w:r>
      </w:ins>
      <w:ins w:id="1058" w:author="Shadabi, Shokoufeh" w:date="2018-05-05T17:34:00Z">
        <w:r w:rsidR="53CB8C94" w:rsidRPr="00AE10EE">
          <w:rPr>
            <w:rFonts w:asciiTheme="majorHAnsi" w:eastAsia="Garamond" w:hAnsiTheme="majorHAnsi" w:cstheme="majorBidi"/>
            <w:color w:val="24292E"/>
          </w:rPr>
          <w:t xml:space="preserve"> and studying</w:t>
        </w:r>
      </w:ins>
      <w:ins w:id="1059" w:author="Shadabi, Shokoufeh" w:date="2018-05-05T12:41:00Z">
        <w:r w:rsidR="00F315B7" w:rsidRPr="00AE10EE">
          <w:rPr>
            <w:rFonts w:asciiTheme="majorHAnsi" w:eastAsia="Garamond" w:hAnsiTheme="majorHAnsi" w:cstheme="majorBidi"/>
            <w:color w:val="24292E"/>
          </w:rPr>
          <w:t xml:space="preserve">. </w:t>
        </w:r>
      </w:ins>
      <w:del w:id="1060" w:author="Shadabi, Shokoufeh" w:date="2018-05-05T12:41:00Z">
        <w:r w:rsidRPr="0088688E" w:rsidDel="00F315B7">
          <w:rPr>
            <w:rFonts w:asciiTheme="majorHAnsi" w:eastAsia="Garamond" w:hAnsiTheme="majorHAnsi" w:cstheme="majorHAnsi"/>
            <w:color w:val="24292E"/>
            <w:rPrChange w:id="1061" w:author="Melissa McClure" w:date="2018-05-06T12:29:00Z">
              <w:rPr>
                <w:rFonts w:ascii="Garamond" w:eastAsia="Garamond" w:hAnsi="Garamond" w:cs="Garamond"/>
                <w:color w:val="24292E"/>
              </w:rPr>
            </w:rPrChange>
          </w:rPr>
          <w:delText>because he</w:delText>
        </w:r>
      </w:del>
      <w:ins w:id="1062" w:author="Shadabi, Shokoufeh" w:date="2018-05-05T12:41:00Z">
        <w:r w:rsidR="00F315B7" w:rsidRPr="00AE10EE">
          <w:rPr>
            <w:rFonts w:asciiTheme="majorHAnsi" w:eastAsia="Garamond" w:hAnsiTheme="majorHAnsi" w:cstheme="majorBidi"/>
            <w:color w:val="24292E"/>
          </w:rPr>
          <w:t>H</w:t>
        </w:r>
      </w:ins>
      <w:ins w:id="1063" w:author="Shadabi, Shokoufeh" w:date="2018-05-05T12:42:00Z">
        <w:r w:rsidR="00F315B7" w:rsidRPr="00AE10EE">
          <w:rPr>
            <w:rFonts w:asciiTheme="majorHAnsi" w:eastAsia="Garamond" w:hAnsiTheme="majorHAnsi" w:cstheme="majorBidi"/>
            <w:color w:val="24292E"/>
          </w:rPr>
          <w:t xml:space="preserve">e </w:t>
        </w:r>
      </w:ins>
      <w:del w:id="1064" w:author="Shadabi, Shokoufeh" w:date="2018-05-05T12:41:00Z">
        <w:r w:rsidRPr="0088688E" w:rsidDel="00F315B7">
          <w:rPr>
            <w:rFonts w:asciiTheme="majorHAnsi" w:eastAsia="Garamond" w:hAnsiTheme="majorHAnsi" w:cstheme="majorHAnsi"/>
            <w:color w:val="24292E"/>
            <w:rPrChange w:id="1065" w:author="Melissa McClure" w:date="2018-05-06T12:29:00Z">
              <w:rPr>
                <w:rFonts w:ascii="Garamond" w:eastAsia="Garamond" w:hAnsi="Garamond" w:cs="Garamond"/>
                <w:color w:val="24292E"/>
              </w:rPr>
            </w:rPrChange>
          </w:rPr>
          <w:delText xml:space="preserve"> </w:delText>
        </w:r>
      </w:del>
      <w:r w:rsidRPr="53F85883">
        <w:rPr>
          <w:rFonts w:asciiTheme="majorHAnsi" w:eastAsia="Garamond" w:hAnsiTheme="majorHAnsi" w:cstheme="majorBidi"/>
          <w:color w:val="24292E"/>
          <w:rPrChange w:id="1066" w:author="Melissa McClure" w:date="2018-05-06T12:29:00Z">
            <w:rPr>
              <w:rFonts w:ascii="Garamond" w:eastAsia="Garamond" w:hAnsi="Garamond" w:cs="Garamond"/>
              <w:color w:val="24292E"/>
            </w:rPr>
          </w:rPrChange>
        </w:rPr>
        <w:t xml:space="preserve">is now 21-years-old </w:t>
      </w:r>
      <w:ins w:id="1067" w:author="Shadabi, Shokoufeh" w:date="2018-05-05T12:42:00Z">
        <w:r w:rsidR="00F315B7" w:rsidRPr="00AE10EE">
          <w:rPr>
            <w:rFonts w:asciiTheme="majorHAnsi" w:eastAsia="Garamond" w:hAnsiTheme="majorHAnsi" w:cstheme="majorBidi"/>
            <w:color w:val="24292E"/>
          </w:rPr>
          <w:t xml:space="preserve">and </w:t>
        </w:r>
      </w:ins>
      <w:del w:id="1068" w:author="Shadabi, Shokoufeh" w:date="2018-05-05T12:42:00Z">
        <w:r w:rsidRPr="0088688E">
          <w:rPr>
            <w:rFonts w:asciiTheme="majorHAnsi" w:eastAsia="Garamond" w:hAnsiTheme="majorHAnsi" w:cstheme="majorHAnsi"/>
            <w:color w:val="24292E"/>
            <w:rPrChange w:id="1069" w:author="Melissa McClure" w:date="2018-05-06T12:29:00Z">
              <w:rPr>
                <w:rFonts w:ascii="Garamond" w:eastAsia="Garamond" w:hAnsi="Garamond" w:cs="Garamond"/>
                <w:color w:val="24292E"/>
              </w:rPr>
            </w:rPrChange>
          </w:rPr>
          <w:delText xml:space="preserve">he is </w:delText>
        </w:r>
      </w:del>
      <w:r w:rsidRPr="53F85883">
        <w:rPr>
          <w:rFonts w:asciiTheme="majorHAnsi" w:eastAsia="Garamond" w:hAnsiTheme="majorHAnsi" w:cstheme="majorBidi"/>
          <w:color w:val="24292E"/>
          <w:rPrChange w:id="1070" w:author="Melissa McClure" w:date="2018-05-06T12:29:00Z">
            <w:rPr>
              <w:rFonts w:ascii="Garamond" w:eastAsia="Garamond" w:hAnsi="Garamond" w:cs="Garamond"/>
              <w:color w:val="24292E"/>
            </w:rPr>
          </w:rPrChange>
        </w:rPr>
        <w:t>no longer eligible to attend Garfield High.  Alex’s probation officer sees the potential in Alex and has encouraged Alex to enroll in Middle College High School.  Alex is smart enough to understand the materials but often arrives to school late due to lack of enthusiasm and tends to leave early to hang with his buddies.  He knows he needs passing grades to receive his diploma yet tends to get discouraged because all his life his family has told him he will never amount to anything.  Always being negatively reinforced has discouraged Alex from pushing himself. Alex tends to get along with his peers in school but sometimes feels like he doesn’t belong to the community.  There is one-time Alex always thinks back to when he was sick with the flu, didn’t show up to school for a couple days in row and one of his classmates asked him the next day “is everything ok because, dude, you’re normally late and normally leave early but you’ve never missed that many days”.  When Francine inquired about Alex, it occurred to him that he couldn’t remember the last time anyone cared about where he was (aside from his parole officer and the teachers)</w:t>
      </w:r>
      <w:ins w:id="1071" w:author="Melissa McClure" w:date="2018-05-06T12:33:00Z">
        <w:r w:rsidR="009A3CE4" w:rsidRPr="00AE10EE">
          <w:rPr>
            <w:rFonts w:asciiTheme="majorHAnsi" w:eastAsia="Garamond" w:hAnsiTheme="majorHAnsi" w:cstheme="majorBidi"/>
            <w:color w:val="24292E"/>
          </w:rPr>
          <w:t>.</w:t>
        </w:r>
      </w:ins>
      <w:del w:id="1072" w:author="Melissa McClure" w:date="2018-05-06T12:33:00Z">
        <w:r w:rsidRPr="0088688E" w:rsidDel="009A3CE4">
          <w:rPr>
            <w:rFonts w:asciiTheme="majorHAnsi" w:eastAsia="Garamond" w:hAnsiTheme="majorHAnsi" w:cstheme="majorHAnsi"/>
            <w:color w:val="24292E"/>
            <w:rPrChange w:id="1073" w:author="Melissa McClure" w:date="2018-05-06T12:29:00Z">
              <w:rPr>
                <w:rFonts w:ascii="Garamond" w:eastAsia="Garamond" w:hAnsi="Garamond" w:cs="Garamond"/>
                <w:color w:val="24292E"/>
              </w:rPr>
            </w:rPrChange>
          </w:rPr>
          <w:delText>.</w:delText>
        </w:r>
      </w:del>
    </w:p>
    <w:p w14:paraId="3BD673F6" w14:textId="63D3C651" w:rsidR="7CCF9696" w:rsidRPr="0088688E" w:rsidDel="009A3CE4" w:rsidRDefault="7CCF9696">
      <w:pPr>
        <w:ind w:left="720" w:right="720" w:firstLine="720"/>
        <w:jc w:val="both"/>
        <w:rPr>
          <w:ins w:id="1074" w:author="Shadabi, Shokoufeh" w:date="2018-05-05T17:33:00Z"/>
          <w:del w:id="1075" w:author="Melissa McClure" w:date="2018-05-06T12:33:00Z"/>
          <w:rFonts w:asciiTheme="majorHAnsi" w:eastAsia="Garamond" w:hAnsiTheme="majorHAnsi" w:cstheme="majorHAnsi"/>
          <w:color w:val="24292E"/>
          <w:rPrChange w:id="1076" w:author="Melissa McClure" w:date="2018-05-06T12:29:00Z">
            <w:rPr>
              <w:ins w:id="1077" w:author="Shadabi, Shokoufeh" w:date="2018-05-05T17:33:00Z"/>
              <w:del w:id="1078" w:author="Melissa McClure" w:date="2018-05-06T12:33:00Z"/>
            </w:rPr>
          </w:rPrChange>
        </w:rPr>
        <w:pPrChange w:id="1079" w:author="Melissa McClure" w:date="2018-05-06T19:20:00Z">
          <w:pPr/>
        </w:pPrChange>
      </w:pPr>
    </w:p>
    <w:p w14:paraId="09B42A7C" w14:textId="0CE2A20B" w:rsidR="7CCF9696" w:rsidRPr="0088688E" w:rsidDel="009A3CE4" w:rsidRDefault="7CCF9696">
      <w:pPr>
        <w:ind w:left="720" w:right="720" w:firstLine="720"/>
        <w:jc w:val="both"/>
        <w:rPr>
          <w:ins w:id="1080" w:author="Shadabi, Shokoufeh" w:date="2018-05-05T17:33:00Z"/>
          <w:del w:id="1081" w:author="Melissa McClure" w:date="2018-05-06T12:33:00Z"/>
          <w:rFonts w:asciiTheme="majorHAnsi" w:eastAsia="Garamond" w:hAnsiTheme="majorHAnsi" w:cstheme="majorHAnsi"/>
          <w:color w:val="24292E"/>
          <w:rPrChange w:id="1082" w:author="Melissa McClure" w:date="2018-05-06T12:29:00Z">
            <w:rPr>
              <w:ins w:id="1083" w:author="Shadabi, Shokoufeh" w:date="2018-05-05T17:33:00Z"/>
              <w:del w:id="1084" w:author="Melissa McClure" w:date="2018-05-06T12:33:00Z"/>
            </w:rPr>
          </w:rPrChange>
        </w:rPr>
        <w:pPrChange w:id="1085" w:author="Melissa McClure" w:date="2018-05-06T19:20:00Z">
          <w:pPr/>
        </w:pPrChange>
      </w:pPr>
    </w:p>
    <w:p w14:paraId="7EB239FE" w14:textId="63D3C651" w:rsidR="7CCF9696" w:rsidRPr="0088688E" w:rsidRDefault="7CCF9696">
      <w:pPr>
        <w:ind w:left="720" w:right="720" w:firstLine="720"/>
        <w:jc w:val="both"/>
        <w:rPr>
          <w:rFonts w:asciiTheme="majorHAnsi" w:eastAsia="Garamond" w:hAnsiTheme="majorHAnsi" w:cstheme="majorBidi"/>
          <w:color w:val="24292E"/>
          <w:rPrChange w:id="1086" w:author="Melissa McClure" w:date="2018-05-06T12:29:00Z">
            <w:rPr/>
          </w:rPrChange>
        </w:rPr>
        <w:pPrChange w:id="1087" w:author="Melissa McClure" w:date="2018-05-06T19:20:00Z">
          <w:pPr/>
        </w:pPrChange>
      </w:pPr>
    </w:p>
    <w:p w14:paraId="4F233BD8" w14:textId="48535313" w:rsidR="00CA0ED1" w:rsidRPr="004C3314" w:rsidRDefault="0EF8317B">
      <w:pPr>
        <w:pStyle w:val="Heading5"/>
        <w:ind w:firstLine="720"/>
        <w:rPr>
          <w:rFonts w:eastAsia="Garamond" w:cstheme="majorHAnsi"/>
          <w:b/>
          <w:color w:val="24292E"/>
        </w:rPr>
        <w:pPrChange w:id="1088" w:author="Melissa McClure" w:date="2018-05-04T14:08:00Z">
          <w:pPr>
            <w:pStyle w:val="Heading5"/>
          </w:pPr>
        </w:pPrChange>
      </w:pPr>
      <w:r w:rsidRPr="0088688E">
        <w:rPr>
          <w:rFonts w:eastAsia="Garamond" w:cstheme="majorHAnsi"/>
          <w:b/>
          <w:color w:val="24292E"/>
          <w:rPrChange w:id="1089" w:author="Melissa McClure" w:date="2018-05-06T12:29:00Z">
            <w:rPr>
              <w:rFonts w:ascii="Garamond" w:eastAsia="Garamond" w:hAnsi="Garamond" w:cs="Garamond"/>
              <w:b/>
              <w:bCs/>
              <w:color w:val="24292E"/>
            </w:rPr>
          </w:rPrChange>
        </w:rPr>
        <w:t>5.2        Administrator Persona</w:t>
      </w:r>
    </w:p>
    <w:p w14:paraId="0088CDDA" w14:textId="1C808AB5" w:rsidR="00CA0ED1" w:rsidRPr="0088688E" w:rsidDel="00A25664" w:rsidRDefault="00CA0ED1">
      <w:pPr>
        <w:ind w:firstLine="720"/>
        <w:rPr>
          <w:del w:id="1090" w:author="Unknown"/>
          <w:rFonts w:cstheme="majorHAnsi"/>
          <w:i/>
          <w:color w:val="ED7D31" w:themeColor="accent2"/>
          <w:rPrChange w:id="1091" w:author="Melissa McClure" w:date="2018-05-06T12:29:00Z">
            <w:rPr>
              <w:del w:id="1092" w:author="Unknown"/>
              <w:rFonts w:cstheme="majorHAnsi"/>
            </w:rPr>
          </w:rPrChange>
        </w:rPr>
        <w:pPrChange w:id="1093" w:author="Melissa McClure" w:date="2018-05-04T14:08:00Z">
          <w:pPr>
            <w:pStyle w:val="Heading5"/>
          </w:pPr>
        </w:pPrChange>
      </w:pPr>
    </w:p>
    <w:p w14:paraId="04C5CF44" w14:textId="072D2682" w:rsidR="00D02B04" w:rsidRPr="004C3314" w:rsidRDefault="0EF8317B">
      <w:pPr>
        <w:rPr>
          <w:del w:id="1094" w:author="Ladera, Harrison" w:date="2018-05-05T17:37:00Z"/>
          <w:rFonts w:asciiTheme="majorHAnsi" w:hAnsiTheme="majorHAnsi" w:cstheme="majorHAnsi"/>
        </w:rPr>
        <w:pPrChange w:id="1095" w:author="Ladera, Harrison" w:date="2018-05-04T16:29:00Z">
          <w:pPr>
            <w:ind w:left="720"/>
          </w:pPr>
        </w:pPrChange>
      </w:pPr>
      <w:del w:id="1096" w:author="Ladera, Harrison" w:date="2018-05-05T17:37:00Z">
        <w:r w:rsidRPr="0088688E">
          <w:rPr>
            <w:rFonts w:asciiTheme="majorHAnsi" w:eastAsia="Garamond" w:hAnsiTheme="majorHAnsi" w:cstheme="majorHAnsi"/>
            <w:color w:val="24292E"/>
            <w:rPrChange w:id="1097" w:author="Melissa McClure" w:date="2018-05-06T12:29:00Z">
              <w:rPr>
                <w:rFonts w:ascii="Garamond" w:eastAsia="Garamond" w:hAnsi="Garamond" w:cs="Garamond"/>
                <w:color w:val="24292E"/>
              </w:rPr>
            </w:rPrChange>
          </w:rPr>
          <w:delText>Genie is a 65-year-old woman who was never able to have kids of her own but always wanted them. She spent most of her late 20's - mid 50's housing kids in the foster system. She need to stop, although it wasn't easy, because it was just getting too difficult to manage a house of kids and teenagers 24/7. She loved feeling like she was making a difference in the lives of the next generation and seeing breakthroughs in kids whom at one time felt lost and alone. Rather than give up completely on her greatest passion in life, she decided to get a teacher's license and began teaching at a new alternative school for foster kids or those who had nowhere else to go. This is where Genie currently works, and she loves it. She never thought anything could fulfill her as much as fostering, but she thought wrong. The only difficulty is actually getting the students to class - on time, all day, every day. She understands why a lot of the students miss class, but also wants to provide structure in students' lives which are a bit more chaotic than anyone could handle, much less a kid. She doesn't want to scold or force her students to come to class because she doesn't want school to have any more of a negative connotation than it already does; rather she wants to change the way these students think about school to where they look forward to it so much that they are there pretty much every day and are well engaged with materials as well as each other. Her mother used to say something about how going to church rarely ever about God but is always about the sense of community, and she finally understands that now. Genie wants class to become her students' church. Because she teaches in a school, she needs to keep attendance, but doesn't want the attendance tracking to discourage her students who have a difficulty showing up to class as it is. She knows that she would like to keep track of the time spent in class but doesn't know much else other than she wants it to be tracked on a computer somehow. Although she knows how to Google her questions when she has them, she would definitely not consider herself a computer whiz. She still has a rotary phone at home and a television with bunny ears at home, so something simple like that would be preferred.</w:delText>
        </w:r>
      </w:del>
    </w:p>
    <w:p w14:paraId="2CFD3450" w14:textId="2DE3A75B" w:rsidR="006D30AB" w:rsidRPr="004C3314" w:rsidRDefault="006D30AB">
      <w:pPr>
        <w:jc w:val="center"/>
        <w:rPr>
          <w:ins w:id="1098" w:author="Ladera, Harrison" w:date="2018-05-04T16:29:00Z"/>
          <w:rFonts w:asciiTheme="majorHAnsi" w:hAnsiTheme="majorHAnsi" w:cstheme="majorHAnsi"/>
        </w:rPr>
        <w:pPrChange w:id="1099" w:author="Ladera, Harrison" w:date="2018-05-05T16:30:00Z">
          <w:pPr>
            <w:ind w:left="720"/>
          </w:pPr>
        </w:pPrChange>
      </w:pPr>
      <w:ins w:id="1100" w:author="Ladera, Harrison" w:date="2018-05-05T16:29:00Z">
        <w:r w:rsidRPr="004C3314">
          <w:rPr>
            <w:rFonts w:asciiTheme="majorHAnsi" w:hAnsiTheme="majorHAnsi" w:cstheme="majorHAnsi"/>
            <w:noProof/>
          </w:rPr>
          <w:lastRenderedPageBreak/>
          <w:drawing>
            <wp:inline distT="0" distB="0" distL="0" distR="0" wp14:anchorId="11980F2D" wp14:editId="47F07FD7">
              <wp:extent cx="2958062" cy="324091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png"/>
                      <pic:cNvPicPr/>
                    </pic:nvPicPr>
                    <pic:blipFill>
                      <a:blip r:embed="rId12">
                        <a:extLst>
                          <a:ext uri="{28A0092B-C50C-407E-A947-70E740481C1C}">
                            <a14:useLocalDpi xmlns:a14="http://schemas.microsoft.com/office/drawing/2010/main" val="0"/>
                          </a:ext>
                        </a:extLst>
                      </a:blip>
                      <a:stretch>
                        <a:fillRect/>
                      </a:stretch>
                    </pic:blipFill>
                    <pic:spPr>
                      <a:xfrm>
                        <a:off x="0" y="0"/>
                        <a:ext cx="2969295" cy="3253218"/>
                      </a:xfrm>
                      <a:prstGeom prst="rect">
                        <a:avLst/>
                      </a:prstGeom>
                    </pic:spPr>
                  </pic:pic>
                </a:graphicData>
              </a:graphic>
            </wp:inline>
          </w:drawing>
        </w:r>
      </w:ins>
    </w:p>
    <w:p w14:paraId="44ED4A31" w14:textId="386D9CA6" w:rsidR="00CD27D1" w:rsidRPr="009A3CE4" w:rsidRDefault="00CD27D1">
      <w:pPr>
        <w:autoSpaceDE w:val="0"/>
        <w:autoSpaceDN w:val="0"/>
        <w:adjustRightInd w:val="0"/>
        <w:spacing w:after="0" w:line="280" w:lineRule="atLeast"/>
        <w:ind w:left="720" w:right="720"/>
        <w:jc w:val="both"/>
        <w:rPr>
          <w:rFonts w:asciiTheme="majorHAnsi" w:hAnsiTheme="majorHAnsi" w:cstheme="majorBidi"/>
          <w:color w:val="000000" w:themeColor="text1"/>
          <w:rPrChange w:id="1101" w:author="Melissa McClure" w:date="2018-05-06T12:33:00Z">
            <w:rPr>
              <w:rFonts w:ascii="Times" w:hAnsi="Times" w:cs="Times"/>
              <w:color w:val="000000"/>
              <w:sz w:val="24"/>
              <w:szCs w:val="24"/>
            </w:rPr>
          </w:rPrChange>
        </w:rPr>
        <w:pPrChange w:id="1102" w:author="Melissa McClure" w:date="2018-05-06T12:33:00Z">
          <w:pPr>
            <w:autoSpaceDE w:val="0"/>
            <w:autoSpaceDN w:val="0"/>
            <w:adjustRightInd w:val="0"/>
            <w:spacing w:after="0" w:line="280" w:lineRule="atLeast"/>
          </w:pPr>
        </w:pPrChange>
      </w:pPr>
      <w:ins w:id="1103" w:author="Ladera, Harrison" w:date="2018-05-04T16:29:00Z">
        <w:r w:rsidRPr="004C3314">
          <w:rPr>
            <w:rFonts w:asciiTheme="majorHAnsi" w:hAnsiTheme="majorHAnsi" w:cstheme="majorHAnsi"/>
          </w:rPr>
          <w:tab/>
        </w:r>
        <w:r w:rsidRPr="53F85883">
          <w:rPr>
            <w:rFonts w:asciiTheme="majorHAnsi" w:hAnsiTheme="majorHAnsi" w:cstheme="majorBidi"/>
            <w:color w:val="000000"/>
            <w:rPrChange w:id="1104" w:author="Melissa McClure" w:date="2018-05-06T12:33:00Z">
              <w:rPr>
                <w:rFonts w:ascii="Times" w:hAnsi="Times" w:cs="Times"/>
                <w:color w:val="000000"/>
                <w:sz w:val="24"/>
                <w:szCs w:val="24"/>
              </w:rPr>
            </w:rPrChange>
          </w:rPr>
          <w:t xml:space="preserve">Genie is a 45-year-old woman who was never able to have kids of her own but always wanted them. She spent most of her late 30’s housing kids in the foster system. She needed to stop, although it wasn't easy, because she adopted one of the kids she </w:t>
        </w:r>
        <w:del w:id="1105" w:author="Melissa McClure" w:date="2018-05-06T20:18:00Z">
          <w:r w:rsidRPr="53F85883" w:rsidDel="003E0B71">
            <w:rPr>
              <w:rFonts w:asciiTheme="majorHAnsi" w:hAnsiTheme="majorHAnsi" w:cstheme="majorBidi"/>
              <w:color w:val="000000"/>
              <w:rPrChange w:id="1106" w:author="Melissa McClure" w:date="2018-05-06T12:33:00Z">
                <w:rPr>
                  <w:rFonts w:ascii="Times" w:hAnsi="Times" w:cs="Times"/>
                  <w:color w:val="000000"/>
                  <w:sz w:val="24"/>
                  <w:szCs w:val="24"/>
                </w:rPr>
              </w:rPrChange>
            </w:rPr>
            <w:delText>fostered</w:delText>
          </w:r>
        </w:del>
      </w:ins>
      <w:ins w:id="1107" w:author="Melissa McClure" w:date="2018-05-06T20:18:00Z">
        <w:r w:rsidR="003E0B71" w:rsidRPr="003E0B71">
          <w:rPr>
            <w:rFonts w:asciiTheme="majorHAnsi" w:hAnsiTheme="majorHAnsi" w:cstheme="majorBidi"/>
            <w:color w:val="000000"/>
          </w:rPr>
          <w:t>fostered,</w:t>
        </w:r>
      </w:ins>
      <w:ins w:id="1108" w:author="Ladera, Harrison" w:date="2018-05-04T16:29:00Z">
        <w:r w:rsidRPr="53F85883">
          <w:rPr>
            <w:rFonts w:asciiTheme="majorHAnsi" w:hAnsiTheme="majorHAnsi" w:cstheme="majorBidi"/>
            <w:color w:val="000000"/>
            <w:rPrChange w:id="1109" w:author="Melissa McClure" w:date="2018-05-06T12:33:00Z">
              <w:rPr>
                <w:rFonts w:ascii="Times" w:hAnsi="Times" w:cs="Times"/>
                <w:color w:val="000000"/>
                <w:sz w:val="24"/>
                <w:szCs w:val="24"/>
              </w:rPr>
            </w:rPrChange>
          </w:rPr>
          <w:t xml:space="preserve"> and it would be too difficult to house a foster kid as well as her own. She loved feeling like she was making a difference in the lives of the next generation and seeing breakthroughs in kids whom at one time felt lost and alone. Rather than give up completely on her greatest passion in life, she decided to get a teacher's license and began teaching at a new alternative school for foster kids or those who had nowhere else to go. This is where Genie currently works, and she loves it. She never thought anything could fulfill her as much as fostering, but she thought wrong. The only difficulty is </w:t>
        </w:r>
        <w:del w:id="1110" w:author="Melissa McClure" w:date="2018-05-13T22:10:00Z">
          <w:r w:rsidRPr="53F85883" w:rsidDel="004929FC">
            <w:rPr>
              <w:rFonts w:asciiTheme="majorHAnsi" w:hAnsiTheme="majorHAnsi" w:cstheme="majorBidi"/>
              <w:color w:val="000000"/>
              <w:rPrChange w:id="1111" w:author="Melissa McClure" w:date="2018-05-06T12:33:00Z">
                <w:rPr>
                  <w:rFonts w:ascii="Times" w:hAnsi="Times" w:cs="Times"/>
                  <w:color w:val="000000"/>
                  <w:sz w:val="24"/>
                  <w:szCs w:val="24"/>
                </w:rPr>
              </w:rPrChange>
            </w:rPr>
            <w:delText>actually getting</w:delText>
          </w:r>
        </w:del>
      </w:ins>
      <w:ins w:id="1112" w:author="Melissa McClure" w:date="2018-05-13T22:10:00Z">
        <w:r w:rsidR="004929FC" w:rsidRPr="004929FC">
          <w:rPr>
            <w:rFonts w:asciiTheme="majorHAnsi" w:hAnsiTheme="majorHAnsi" w:cstheme="majorBidi"/>
            <w:color w:val="000000"/>
          </w:rPr>
          <w:t>getting</w:t>
        </w:r>
      </w:ins>
      <w:ins w:id="1113" w:author="Ladera, Harrison" w:date="2018-05-04T16:29:00Z">
        <w:r w:rsidRPr="53F85883">
          <w:rPr>
            <w:rFonts w:asciiTheme="majorHAnsi" w:hAnsiTheme="majorHAnsi" w:cstheme="majorBidi"/>
            <w:color w:val="000000"/>
            <w:rPrChange w:id="1114" w:author="Melissa McClure" w:date="2018-05-06T12:33:00Z">
              <w:rPr>
                <w:rFonts w:ascii="Times" w:hAnsi="Times" w:cs="Times"/>
                <w:color w:val="000000"/>
                <w:sz w:val="24"/>
                <w:szCs w:val="24"/>
              </w:rPr>
            </w:rPrChange>
          </w:rPr>
          <w:t xml:space="preserve"> the students to class - on time, all day, every day. She understands why a lot of the students miss class, but also wants to provide structure in students' lives which are a bit more chaotic than anyone could handle, much less a kid. She doesn't want to scold or force her students to come to class because she doesn't want school to have any more of a negative connotation than it already does; rather she wants to change the way these students think about school to where they look forward to it so much that they are there pretty much every day and are well engaged with materials as well as each other. Her mother used to say something about how going to church rarely ever about God but is always about the sense of community, and she finally understands that now. Genie wants class to become her students' church. Because she teaches in a school, she needs to keep attendance, but doesn't want the attendance tracking to discourage her students who have a difficulty showing up to class as it is. She knows that she would like to keep track of the time spent in class but doesn't know much else other than she wants her students to be the ones to mark themselves present</w:t>
        </w:r>
      </w:ins>
      <w:ins w:id="1115" w:author="Melissa McClure" w:date="2018-05-06T20:18:00Z">
        <w:r w:rsidR="003E0B71">
          <w:rPr>
            <w:rFonts w:asciiTheme="majorHAnsi" w:hAnsiTheme="majorHAnsi" w:cstheme="majorBidi"/>
            <w:color w:val="000000"/>
          </w:rPr>
          <w:t>,</w:t>
        </w:r>
      </w:ins>
      <w:ins w:id="1116" w:author="Ladera, Harrison" w:date="2018-05-04T16:29:00Z">
        <w:r w:rsidRPr="53F85883">
          <w:rPr>
            <w:rFonts w:asciiTheme="majorHAnsi" w:hAnsiTheme="majorHAnsi" w:cstheme="majorBidi"/>
            <w:color w:val="000000"/>
            <w:rPrChange w:id="1117" w:author="Melissa McClure" w:date="2018-05-06T12:33:00Z">
              <w:rPr>
                <w:rFonts w:ascii="Times" w:hAnsi="Times" w:cs="Times"/>
                <w:color w:val="000000"/>
                <w:sz w:val="24"/>
                <w:szCs w:val="24"/>
              </w:rPr>
            </w:rPrChange>
          </w:rPr>
          <w:t xml:space="preserve"> so they feel more of a sense of ownership over their education. The fact that she would have a lot less paperwork also wouldn’t hurt so she’d have more time to spend with her adopted son as well as give </w:t>
        </w:r>
        <w:r w:rsidRPr="53F85883">
          <w:rPr>
            <w:rFonts w:asciiTheme="majorHAnsi" w:hAnsiTheme="majorHAnsi" w:cstheme="majorBidi"/>
            <w:color w:val="000000"/>
            <w:rPrChange w:id="1118" w:author="Melissa McClure" w:date="2018-05-06T12:33:00Z">
              <w:rPr>
                <w:rFonts w:ascii="Times" w:hAnsi="Times" w:cs="Times"/>
                <w:color w:val="000000"/>
                <w:sz w:val="24"/>
                <w:szCs w:val="24"/>
              </w:rPr>
            </w:rPrChange>
          </w:rPr>
          <w:lastRenderedPageBreak/>
          <w:t>even more of herself in class. However</w:t>
        </w:r>
      </w:ins>
      <w:ins w:id="1119" w:author="Melissa McClure" w:date="2018-05-06T17:37:00Z">
        <w:r w:rsidR="00AE20F6" w:rsidRPr="00AE10EE">
          <w:rPr>
            <w:rFonts w:asciiTheme="majorHAnsi" w:hAnsiTheme="majorHAnsi" w:cstheme="majorBidi"/>
            <w:color w:val="000000"/>
          </w:rPr>
          <w:t>,</w:t>
        </w:r>
      </w:ins>
      <w:ins w:id="1120" w:author="Ladera, Harrison" w:date="2018-05-04T16:29:00Z">
        <w:r w:rsidRPr="53F85883">
          <w:rPr>
            <w:rFonts w:asciiTheme="majorHAnsi" w:hAnsiTheme="majorHAnsi" w:cstheme="majorBidi"/>
            <w:color w:val="000000"/>
            <w:rPrChange w:id="1121" w:author="Melissa McClure" w:date="2018-05-06T12:33:00Z">
              <w:rPr>
                <w:rFonts w:ascii="Times" w:hAnsi="Times" w:cs="Times"/>
                <w:color w:val="000000"/>
                <w:sz w:val="24"/>
                <w:szCs w:val="24"/>
              </w:rPr>
            </w:rPrChange>
          </w:rPr>
          <w:t xml:space="preserve"> Genie has some reservations about trying to implement a new attendance taking system because although she knows how to Google things, she definitely</w:t>
        </w:r>
      </w:ins>
      <w:ins w:id="1122" w:author="Melissa McClure" w:date="2018-05-06T17:37:00Z">
        <w:r w:rsidR="00AE20F6" w:rsidRPr="00AE10EE">
          <w:rPr>
            <w:rFonts w:asciiTheme="majorHAnsi" w:hAnsiTheme="majorHAnsi" w:cstheme="majorBidi"/>
            <w:color w:val="000000"/>
          </w:rPr>
          <w:t xml:space="preserve"> </w:t>
        </w:r>
      </w:ins>
      <w:ins w:id="1123" w:author="Ladera, Harrison" w:date="2018-05-04T16:29:00Z">
        <w:del w:id="1124" w:author="Melissa McClure" w:date="2018-05-06T17:37:00Z">
          <w:r w:rsidRPr="009A3CE4" w:rsidDel="00AE20F6">
            <w:rPr>
              <w:rFonts w:asciiTheme="majorHAnsi" w:hAnsiTheme="majorHAnsi" w:cstheme="majorHAnsi"/>
              <w:color w:val="000000"/>
              <w:szCs w:val="24"/>
              <w:rPrChange w:id="1125" w:author="Melissa McClure" w:date="2018-05-06T12:33:00Z">
                <w:rPr>
                  <w:rFonts w:ascii="Times" w:hAnsi="Times" w:cs="Times"/>
                  <w:color w:val="000000"/>
                  <w:sz w:val="24"/>
                  <w:szCs w:val="24"/>
                </w:rPr>
              </w:rPrChange>
            </w:rPr>
            <w:delText xml:space="preserve"> </w:delText>
          </w:r>
        </w:del>
        <w:r w:rsidRPr="53F85883">
          <w:rPr>
            <w:rFonts w:asciiTheme="majorHAnsi" w:hAnsiTheme="majorHAnsi" w:cstheme="majorBidi"/>
            <w:color w:val="000000"/>
            <w:rPrChange w:id="1126" w:author="Melissa McClure" w:date="2018-05-06T12:33:00Z">
              <w:rPr>
                <w:rFonts w:ascii="Times" w:hAnsi="Times" w:cs="Times"/>
                <w:color w:val="000000"/>
                <w:sz w:val="24"/>
                <w:szCs w:val="24"/>
              </w:rPr>
            </w:rPrChange>
          </w:rPr>
          <w:t>does not consider herself a computer whiz and would rather stick to the current system over having to be ‘trained’ on how to use a new one.</w:t>
        </w:r>
      </w:ins>
    </w:p>
    <w:p w14:paraId="500E1D78" w14:textId="488D7390" w:rsidR="00CD27D1" w:rsidRPr="0088688E" w:rsidDel="006A3871" w:rsidRDefault="00CD27D1">
      <w:pPr>
        <w:rPr>
          <w:del w:id="1127" w:author="Melissa McClure" w:date="2018-05-06T19:21:00Z"/>
          <w:rFonts w:asciiTheme="majorHAnsi" w:hAnsiTheme="majorHAnsi" w:cstheme="majorHAnsi"/>
          <w:rPrChange w:id="1128" w:author="Melissa McClure" w:date="2018-05-06T12:29:00Z">
            <w:rPr>
              <w:del w:id="1129" w:author="Melissa McClure" w:date="2018-05-06T19:21:00Z"/>
            </w:rPr>
          </w:rPrChange>
        </w:rPr>
        <w:pPrChange w:id="1130" w:author="Ladera, Harrison" w:date="2018-05-04T16:28:00Z">
          <w:pPr>
            <w:ind w:left="720"/>
          </w:pPr>
        </w:pPrChange>
      </w:pPr>
    </w:p>
    <w:p w14:paraId="247F96C6" w14:textId="6681D7F1" w:rsidR="0EF8317B" w:rsidRPr="0088688E" w:rsidRDefault="0EF8317B" w:rsidP="0EF8317B">
      <w:pPr>
        <w:rPr>
          <w:rFonts w:asciiTheme="majorHAnsi" w:hAnsiTheme="majorHAnsi" w:cstheme="majorHAnsi"/>
          <w:rPrChange w:id="1131" w:author="Melissa McClure" w:date="2018-05-06T12:29:00Z">
            <w:rPr/>
          </w:rPrChange>
        </w:rPr>
      </w:pPr>
      <w:del w:id="1132" w:author="Melissa McClure" w:date="2018-05-06T19:21:00Z">
        <w:r w:rsidRPr="0088688E" w:rsidDel="006A3871">
          <w:rPr>
            <w:rFonts w:asciiTheme="majorHAnsi" w:eastAsia="Garamond" w:hAnsiTheme="majorHAnsi" w:cstheme="majorHAnsi"/>
            <w:color w:val="24292E"/>
            <w:rPrChange w:id="1133" w:author="Melissa McClure" w:date="2018-05-06T12:29:00Z">
              <w:rPr>
                <w:rFonts w:ascii="Garamond" w:eastAsia="Garamond" w:hAnsi="Garamond" w:cs="Garamond"/>
                <w:color w:val="24292E"/>
              </w:rPr>
            </w:rPrChange>
          </w:rPr>
          <w:delText xml:space="preserve"> </w:delText>
        </w:r>
      </w:del>
    </w:p>
    <w:p w14:paraId="26728DE1" w14:textId="16A5F7D5" w:rsidR="0EF8317B" w:rsidRPr="0088688E" w:rsidRDefault="0EF8317B" w:rsidP="0EF8317B">
      <w:pPr>
        <w:rPr>
          <w:rFonts w:asciiTheme="majorHAnsi" w:hAnsiTheme="majorHAnsi" w:cstheme="majorHAnsi"/>
          <w:rPrChange w:id="1134" w:author="Melissa McClure" w:date="2018-05-06T12:29:00Z">
            <w:rPr/>
          </w:rPrChange>
        </w:rPr>
      </w:pPr>
      <w:r w:rsidRPr="0088688E">
        <w:rPr>
          <w:rFonts w:asciiTheme="majorHAnsi" w:eastAsia="Garamond" w:hAnsiTheme="majorHAnsi" w:cstheme="majorHAnsi"/>
          <w:b/>
          <w:color w:val="24292E"/>
          <w:sz w:val="28"/>
          <w:szCs w:val="28"/>
          <w:rPrChange w:id="1135" w:author="Melissa McClure" w:date="2018-05-06T12:29:00Z">
            <w:rPr>
              <w:rFonts w:ascii="Garamond" w:eastAsia="Garamond" w:hAnsi="Garamond" w:cs="Garamond"/>
              <w:b/>
              <w:bCs/>
              <w:color w:val="24292E"/>
              <w:sz w:val="28"/>
              <w:szCs w:val="28"/>
            </w:rPr>
          </w:rPrChange>
        </w:rPr>
        <w:t>6        Scenarios</w:t>
      </w:r>
    </w:p>
    <w:p w14:paraId="3A4EF7EE" w14:textId="38D419E5" w:rsidR="00620382" w:rsidRPr="00620382" w:rsidRDefault="0EF8317B" w:rsidP="00620382">
      <w:pPr>
        <w:ind w:left="720"/>
        <w:rPr>
          <w:ins w:id="1136" w:author="Ladera, Harrison" w:date="2018-05-06T19:15:00Z"/>
          <w:rFonts w:asciiTheme="majorHAnsi" w:eastAsia="Garamond" w:hAnsiTheme="majorHAnsi" w:cstheme="majorBidi"/>
          <w:b/>
          <w:color w:val="24292E"/>
        </w:rPr>
      </w:pPr>
      <w:r w:rsidRPr="1407AA4F">
        <w:rPr>
          <w:rFonts w:asciiTheme="majorHAnsi" w:eastAsia="Garamond" w:hAnsiTheme="majorHAnsi" w:cstheme="majorBidi"/>
          <w:b/>
          <w:color w:val="24292E"/>
          <w:rPrChange w:id="1137" w:author="Melissa McClure" w:date="2018-05-06T12:29:00Z">
            <w:rPr>
              <w:rFonts w:ascii="Garamond" w:eastAsia="Garamond" w:hAnsi="Garamond" w:cs="Garamond"/>
              <w:b/>
              <w:bCs/>
              <w:color w:val="24292E"/>
            </w:rPr>
          </w:rPrChange>
        </w:rPr>
        <w:t>6.1        Student Scenario</w:t>
      </w:r>
    </w:p>
    <w:p w14:paraId="600F4591" w14:textId="531174E1" w:rsidR="005265F6" w:rsidRPr="004A1B7A" w:rsidRDefault="00A505A5" w:rsidP="0EF8317B">
      <w:pPr>
        <w:ind w:left="720"/>
        <w:rPr>
          <w:ins w:id="1138" w:author="Melissa McClure" w:date="2018-05-04T14:08:00Z"/>
          <w:rFonts w:asciiTheme="majorHAnsi" w:eastAsia="Garamond" w:hAnsiTheme="majorHAnsi" w:cstheme="majorBidi"/>
          <w:b/>
          <w:color w:val="24292E"/>
        </w:rPr>
      </w:pPr>
      <w:ins w:id="1139" w:author="Ladera, Harrison" w:date="2018-05-06T19:15:00Z">
        <w:r>
          <w:rPr>
            <w:rFonts w:asciiTheme="majorHAnsi" w:eastAsia="Garamond" w:hAnsiTheme="majorHAnsi" w:cstheme="majorBidi"/>
            <w:b/>
            <w:color w:val="24292E"/>
          </w:rPr>
          <w:t>Login / Logout Kiosk:</w:t>
        </w:r>
      </w:ins>
    </w:p>
    <w:p w14:paraId="2609858B" w14:textId="2B6F5B19" w:rsidR="00CA0ED1" w:rsidRPr="00F91357" w:rsidRDefault="00CA0ED1" w:rsidP="0EF8317B">
      <w:pPr>
        <w:ind w:left="720"/>
        <w:rPr>
          <w:ins w:id="1140" w:author="Melissa McClure" w:date="2018-05-04T14:09:00Z"/>
          <w:del w:id="1141" w:author="Shadabi, Shokoufeh" w:date="2018-05-06T19:04:00Z"/>
          <w:rFonts w:asciiTheme="majorHAnsi" w:hAnsiTheme="majorHAnsi" w:cstheme="majorBidi"/>
          <w:color w:val="ED7D31" w:themeColor="accent2"/>
          <w:rPrChange w:id="1142" w:author="McClure, Melissa" w:date="2018-05-11T18:17:00Z">
            <w:rPr>
              <w:ins w:id="1143" w:author="Melissa McClure" w:date="2018-05-04T14:09:00Z"/>
              <w:del w:id="1144" w:author="Shadabi, Shokoufeh" w:date="2018-05-06T19:04:00Z"/>
              <w:rFonts w:asciiTheme="majorHAnsi" w:hAnsiTheme="majorHAnsi" w:cstheme="majorBidi"/>
              <w:i/>
              <w:color w:val="ED7D31" w:themeColor="accent2"/>
            </w:rPr>
          </w:rPrChange>
        </w:rPr>
      </w:pPr>
      <w:ins w:id="1145" w:author="Melissa McClure" w:date="2018-05-04T14:09:00Z">
        <w:del w:id="1146" w:author="Shadabi, Shokoufeh" w:date="2018-05-06T19:04:00Z">
          <w:r w:rsidRPr="00F91357">
            <w:rPr>
              <w:rFonts w:asciiTheme="majorHAnsi" w:hAnsiTheme="majorHAnsi" w:cstheme="majorBidi"/>
              <w:color w:val="ED7D31" w:themeColor="accent2"/>
              <w:rPrChange w:id="1147" w:author="McClure, Melissa" w:date="2018-05-11T18:17:00Z">
                <w:rPr>
                  <w:rFonts w:asciiTheme="majorHAnsi" w:hAnsiTheme="majorHAnsi" w:cstheme="majorBidi"/>
                  <w:i/>
                  <w:color w:val="ED7D31" w:themeColor="accent2"/>
                </w:rPr>
              </w:rPrChange>
            </w:rPr>
            <w:delText>Rewrite from perspective of what he does</w:delText>
          </w:r>
        </w:del>
      </w:ins>
    </w:p>
    <w:p w14:paraId="4053E20E" w14:textId="11B534C3" w:rsidR="003E2FFC" w:rsidRPr="00F91357" w:rsidRDefault="003E2FFC" w:rsidP="0EF8317B">
      <w:pPr>
        <w:ind w:left="720"/>
        <w:rPr>
          <w:del w:id="1148" w:author="Shadabi, Shokoufeh" w:date="2018-05-06T19:05:00Z"/>
          <w:rFonts w:asciiTheme="majorHAnsi" w:hAnsiTheme="majorHAnsi" w:cstheme="majorBidi"/>
          <w:color w:val="ED7D31" w:themeColor="accent2"/>
          <w:rPrChange w:id="1149" w:author="Melissa McClure" w:date="2018-05-06T12:29:00Z">
            <w:rPr>
              <w:del w:id="1150" w:author="Shadabi, Shokoufeh" w:date="2018-05-06T19:05:00Z"/>
            </w:rPr>
          </w:rPrChange>
        </w:rPr>
      </w:pPr>
      <w:ins w:id="1151" w:author="Melissa McClure" w:date="2018-05-04T14:09:00Z">
        <w:del w:id="1152" w:author="Shadabi, Shokoufeh" w:date="2018-05-06T19:05:00Z">
          <w:r w:rsidRPr="00F91357">
            <w:rPr>
              <w:rFonts w:asciiTheme="majorHAnsi" w:hAnsiTheme="majorHAnsi" w:cstheme="majorBidi"/>
              <w:color w:val="ED7D31" w:themeColor="accent2"/>
              <w:rPrChange w:id="1153" w:author="McClure, Melissa" w:date="2018-05-11T18:17:00Z">
                <w:rPr>
                  <w:rFonts w:asciiTheme="majorHAnsi" w:hAnsiTheme="majorHAnsi" w:cstheme="majorBidi"/>
                  <w:i/>
                  <w:color w:val="ED7D31" w:themeColor="accent2"/>
                </w:rPr>
              </w:rPrChange>
            </w:rPr>
            <w:delText>What are the special aspects of system</w:delText>
          </w:r>
        </w:del>
      </w:ins>
    </w:p>
    <w:p w14:paraId="2A2F0C54" w14:textId="52989811" w:rsidR="00283C38" w:rsidRPr="00F91357" w:rsidRDefault="00F91357" w:rsidP="00283C38">
      <w:pPr>
        <w:ind w:left="720"/>
        <w:rPr>
          <w:ins w:id="1154" w:author="Ladera, Harrison" w:date="2018-05-11T17:22:00Z"/>
          <w:del w:id="1155" w:author="McClure, Melissa" w:date="2018-05-11T17:49:00Z"/>
          <w:rFonts w:asciiTheme="majorHAnsi" w:hAnsiTheme="majorHAnsi" w:cstheme="majorBidi"/>
          <w:color w:val="ED7D31" w:themeColor="accent2"/>
          <w:rPrChange w:id="1156" w:author="McClure, Melissa" w:date="2018-05-11T18:17:00Z">
            <w:rPr>
              <w:ins w:id="1157" w:author="Ladera, Harrison" w:date="2018-05-11T17:22:00Z"/>
              <w:del w:id="1158" w:author="McClure, Melissa" w:date="2018-05-11T17:49:00Z"/>
              <w:rFonts w:asciiTheme="majorHAnsi" w:hAnsiTheme="majorHAnsi" w:cstheme="majorBidi"/>
              <w:i/>
              <w:color w:val="ED7D31" w:themeColor="accent2"/>
            </w:rPr>
          </w:rPrChange>
        </w:rPr>
      </w:pPr>
      <w:ins w:id="1159" w:author="McClure, Melissa" w:date="2018-05-11T17:49:00Z">
        <w:r>
          <w:rPr>
            <w:rFonts w:asciiTheme="majorHAnsi" w:hAnsiTheme="majorHAnsi" w:cstheme="majorBidi"/>
            <w:color w:val="ED7D31" w:themeColor="accent2"/>
          </w:rPr>
          <w:tab/>
        </w:r>
      </w:ins>
      <w:ins w:id="1160" w:author="Ladera, Harrison" w:date="2018-05-11T17:22:00Z">
        <w:del w:id="1161" w:author="McClure, Melissa" w:date="2018-05-11T17:49:00Z">
          <w:r w:rsidR="00283C38" w:rsidRPr="00F91357">
            <w:rPr>
              <w:rFonts w:asciiTheme="majorHAnsi" w:hAnsiTheme="majorHAnsi" w:cstheme="majorBidi"/>
              <w:color w:val="ED7D31" w:themeColor="accent2"/>
              <w:rPrChange w:id="1162" w:author="McClure, Melissa" w:date="2018-05-11T18:17:00Z">
                <w:rPr>
                  <w:rFonts w:asciiTheme="majorHAnsi" w:hAnsiTheme="majorHAnsi" w:cstheme="majorBidi"/>
                  <w:i/>
                  <w:color w:val="ED7D31" w:themeColor="accent2"/>
                </w:rPr>
              </w:rPrChange>
            </w:rPr>
            <w:delText>Student Scenario</w:delText>
          </w:r>
        </w:del>
      </w:ins>
    </w:p>
    <w:p w14:paraId="69F8CA2E" w14:textId="20A24659" w:rsidR="00283C38" w:rsidRPr="00870AC0" w:rsidRDefault="00283C38" w:rsidP="00283C38">
      <w:pPr>
        <w:ind w:left="720"/>
        <w:rPr>
          <w:ins w:id="1163" w:author="Ladera, Harrison" w:date="2018-05-11T17:22:00Z"/>
          <w:rFonts w:asciiTheme="majorHAnsi" w:hAnsiTheme="majorHAnsi" w:cstheme="majorBidi"/>
          <w:color w:val="000000" w:themeColor="text1"/>
          <w:rPrChange w:id="1164" w:author="Ladera, Harrison" w:date="2018-05-11T17:28:00Z">
            <w:rPr>
              <w:ins w:id="1165" w:author="Ladera, Harrison" w:date="2018-05-11T17:22:00Z"/>
              <w:rFonts w:asciiTheme="majorHAnsi" w:hAnsiTheme="majorHAnsi" w:cstheme="majorBidi"/>
              <w:i/>
              <w:color w:val="ED7D31" w:themeColor="accent2"/>
            </w:rPr>
          </w:rPrChange>
        </w:rPr>
      </w:pPr>
      <w:ins w:id="1166" w:author="Ladera, Harrison" w:date="2018-05-11T17:22:00Z">
        <w:r w:rsidRPr="00870AC0">
          <w:rPr>
            <w:rFonts w:asciiTheme="majorHAnsi" w:hAnsiTheme="majorHAnsi" w:cstheme="majorBidi"/>
            <w:color w:val="000000" w:themeColor="text1"/>
            <w:rPrChange w:id="1167" w:author="Ladera, Harrison" w:date="2018-05-11T17:28:00Z">
              <w:rPr>
                <w:rFonts w:asciiTheme="majorHAnsi" w:hAnsiTheme="majorHAnsi" w:cstheme="majorBidi"/>
                <w:i/>
                <w:color w:val="ED7D31" w:themeColor="accent2"/>
              </w:rPr>
            </w:rPrChange>
          </w:rPr>
          <w:t xml:space="preserve">It’s 8:55 and Alex is running to the campus. He woke up late because last night was the birthday of Laden, his childhood friend who just turned 21. He arrives to class exhausted and with barely any time to spare. When he gets there a few students are waiting in line to talk with the teacher (Mr. Taylor). Mr. Taylor asks him to turn around and check in on the computer </w:t>
        </w:r>
        <w:del w:id="1168" w:author="McClure, Melissa" w:date="2018-05-11T17:50:00Z">
          <w:r w:rsidRPr="00870AC0">
            <w:rPr>
              <w:rFonts w:asciiTheme="majorHAnsi" w:hAnsiTheme="majorHAnsi" w:cstheme="majorBidi"/>
              <w:color w:val="000000" w:themeColor="text1"/>
              <w:rPrChange w:id="1169" w:author="Ladera, Harrison" w:date="2018-05-11T17:28:00Z">
                <w:rPr>
                  <w:rFonts w:asciiTheme="majorHAnsi" w:hAnsiTheme="majorHAnsi" w:cstheme="majorBidi"/>
                  <w:i/>
                  <w:color w:val="ED7D31" w:themeColor="accent2"/>
                </w:rPr>
              </w:rPrChange>
            </w:rPr>
            <w:delText xml:space="preserve"> </w:delText>
          </w:r>
        </w:del>
        <w:r w:rsidRPr="00870AC0">
          <w:rPr>
            <w:rFonts w:asciiTheme="majorHAnsi" w:hAnsiTheme="majorHAnsi" w:cstheme="majorBidi"/>
            <w:color w:val="000000" w:themeColor="text1"/>
            <w:rPrChange w:id="1170" w:author="Ladera, Harrison" w:date="2018-05-11T17:28:00Z">
              <w:rPr>
                <w:rFonts w:asciiTheme="majorHAnsi" w:hAnsiTheme="majorHAnsi" w:cstheme="majorBidi"/>
                <w:i/>
                <w:color w:val="ED7D31" w:themeColor="accent2"/>
              </w:rPr>
            </w:rPrChange>
          </w:rPr>
          <w:t>on the side desk. A small space has been dedicated in the classroom that allows for a speedy check in to Middle College High School. Alex moves the mouse and the screen appears. Mr. Taylor already logged i</w:t>
        </w:r>
        <w:r w:rsidR="00D869FC" w:rsidRPr="00D869FC">
          <w:rPr>
            <w:rFonts w:asciiTheme="majorHAnsi" w:hAnsiTheme="majorHAnsi" w:cstheme="majorBidi"/>
            <w:color w:val="000000" w:themeColor="text1"/>
          </w:rPr>
          <w:t>n to his account and the “Track</w:t>
        </w:r>
      </w:ins>
      <w:ins w:id="1171" w:author="Ladera, Harrison" w:date="2018-05-11T17:28:00Z">
        <w:r w:rsidR="00D869FC">
          <w:rPr>
            <w:rFonts w:asciiTheme="majorHAnsi" w:hAnsiTheme="majorHAnsi" w:cstheme="majorBidi"/>
            <w:color w:val="000000" w:themeColor="text1"/>
          </w:rPr>
          <w:t>A</w:t>
        </w:r>
      </w:ins>
      <w:ins w:id="1172" w:author="Ladera, Harrison" w:date="2018-05-11T17:22:00Z">
        <w:r w:rsidRPr="00870AC0">
          <w:rPr>
            <w:rFonts w:asciiTheme="majorHAnsi" w:hAnsiTheme="majorHAnsi" w:cstheme="majorBidi"/>
            <w:color w:val="000000" w:themeColor="text1"/>
            <w:rPrChange w:id="1173" w:author="Ladera, Harrison" w:date="2018-05-11T17:28:00Z">
              <w:rPr>
                <w:rFonts w:asciiTheme="majorHAnsi" w:hAnsiTheme="majorHAnsi" w:cstheme="majorBidi"/>
                <w:i/>
                <w:color w:val="ED7D31" w:themeColor="accent2"/>
              </w:rPr>
            </w:rPrChange>
          </w:rPr>
          <w:t xml:space="preserve">demy” webpage has all the name of students. He looks up to see who has yet to arrive, and notices quickly that he is the last of his class to show up. Rather than make a scene and disrupt the class by staggering in and interrupting Mr. Taylor, he simply </w:t>
        </w:r>
        <w:del w:id="1174" w:author="McClure, Melissa" w:date="2018-05-11T17:51:00Z">
          <w:r w:rsidRPr="00870AC0">
            <w:rPr>
              <w:rFonts w:asciiTheme="majorHAnsi" w:hAnsiTheme="majorHAnsi" w:cstheme="majorBidi"/>
              <w:color w:val="000000" w:themeColor="text1"/>
              <w:rPrChange w:id="1175" w:author="Ladera, Harrison" w:date="2018-05-11T17:28:00Z">
                <w:rPr>
                  <w:rFonts w:asciiTheme="majorHAnsi" w:hAnsiTheme="majorHAnsi" w:cstheme="majorBidi"/>
                  <w:i/>
                  <w:color w:val="ED7D31" w:themeColor="accent2"/>
                </w:rPr>
              </w:rPrChange>
            </w:rPr>
            <w:delText>click</w:delText>
          </w:r>
        </w:del>
      </w:ins>
      <w:ins w:id="1176" w:author="McClure, Melissa" w:date="2018-05-11T17:51:00Z">
        <w:r w:rsidR="00F91357" w:rsidRPr="00870AC0">
          <w:rPr>
            <w:rFonts w:asciiTheme="majorHAnsi" w:hAnsiTheme="majorHAnsi" w:cstheme="majorBidi"/>
            <w:color w:val="000000" w:themeColor="text1"/>
          </w:rPr>
          <w:t>clicks</w:t>
        </w:r>
      </w:ins>
      <w:ins w:id="1177" w:author="Ladera, Harrison" w:date="2018-05-11T17:22:00Z">
        <w:r w:rsidRPr="00870AC0">
          <w:rPr>
            <w:rFonts w:asciiTheme="majorHAnsi" w:hAnsiTheme="majorHAnsi" w:cstheme="majorBidi"/>
            <w:color w:val="000000" w:themeColor="text1"/>
            <w:rPrChange w:id="1178" w:author="Ladera, Harrison" w:date="2018-05-11T17:28:00Z">
              <w:rPr>
                <w:rFonts w:asciiTheme="majorHAnsi" w:hAnsiTheme="majorHAnsi" w:cstheme="majorBidi"/>
                <w:i/>
                <w:color w:val="ED7D31" w:themeColor="accent2"/>
              </w:rPr>
            </w:rPrChange>
          </w:rPr>
          <w:t xml:space="preserve"> on the little check box next to his profile picture and heads to his seat. It’s nice how</w:t>
        </w:r>
        <w:r w:rsidR="00D869FC" w:rsidRPr="00D869FC">
          <w:rPr>
            <w:rFonts w:asciiTheme="majorHAnsi" w:hAnsiTheme="majorHAnsi" w:cstheme="majorBidi"/>
            <w:color w:val="000000" w:themeColor="text1"/>
          </w:rPr>
          <w:t xml:space="preserve"> simple and easy the new “Track</w:t>
        </w:r>
      </w:ins>
      <w:ins w:id="1179" w:author="Ladera, Harrison" w:date="2018-05-11T17:28:00Z">
        <w:r w:rsidR="00D869FC">
          <w:rPr>
            <w:rFonts w:asciiTheme="majorHAnsi" w:hAnsiTheme="majorHAnsi" w:cstheme="majorBidi"/>
            <w:color w:val="000000" w:themeColor="text1"/>
          </w:rPr>
          <w:t>A</w:t>
        </w:r>
      </w:ins>
      <w:ins w:id="1180" w:author="Ladera, Harrison" w:date="2018-05-11T17:22:00Z">
        <w:r w:rsidRPr="00870AC0">
          <w:rPr>
            <w:rFonts w:asciiTheme="majorHAnsi" w:hAnsiTheme="majorHAnsi" w:cstheme="majorBidi"/>
            <w:color w:val="000000" w:themeColor="text1"/>
            <w:rPrChange w:id="1181" w:author="Ladera, Harrison" w:date="2018-05-11T17:28:00Z">
              <w:rPr>
                <w:rFonts w:asciiTheme="majorHAnsi" w:hAnsiTheme="majorHAnsi" w:cstheme="majorBidi"/>
                <w:i/>
                <w:color w:val="ED7D31" w:themeColor="accent2"/>
              </w:rPr>
            </w:rPrChange>
          </w:rPr>
          <w:t>demy” system is. Also, yesterday he received an email about downloading the new app on the phone, so they can check-in by their cellphones but since it’s optional, he hasn't get this chance to do it so.  It seems so simple to figure out this application and doesn’t call for approval of presence. The application tracks the in</w:t>
        </w:r>
      </w:ins>
      <w:ins w:id="1182" w:author="McClure, Melissa" w:date="2018-05-11T17:50:00Z">
        <w:r w:rsidR="00F91357">
          <w:rPr>
            <w:rFonts w:asciiTheme="majorHAnsi" w:hAnsiTheme="majorHAnsi" w:cstheme="majorBidi"/>
            <w:color w:val="000000" w:themeColor="text1"/>
          </w:rPr>
          <w:t>s-</w:t>
        </w:r>
      </w:ins>
      <w:ins w:id="1183" w:author="Ladera, Harrison" w:date="2018-05-11T17:22:00Z">
        <w:del w:id="1184" w:author="McClure, Melissa" w:date="2018-05-11T17:50:00Z">
          <w:r w:rsidRPr="00870AC0">
            <w:rPr>
              <w:rFonts w:asciiTheme="majorHAnsi" w:hAnsiTheme="majorHAnsi" w:cstheme="majorBidi"/>
              <w:color w:val="000000" w:themeColor="text1"/>
              <w:rPrChange w:id="1185" w:author="Ladera, Harrison" w:date="2018-05-11T17:28:00Z">
                <w:rPr>
                  <w:rFonts w:asciiTheme="majorHAnsi" w:hAnsiTheme="majorHAnsi" w:cstheme="majorBidi"/>
                  <w:i/>
                  <w:color w:val="ED7D31" w:themeColor="accent2"/>
                </w:rPr>
              </w:rPrChange>
            </w:rPr>
            <w:delText xml:space="preserve"> </w:delText>
          </w:r>
        </w:del>
        <w:r w:rsidRPr="00870AC0">
          <w:rPr>
            <w:rFonts w:asciiTheme="majorHAnsi" w:hAnsiTheme="majorHAnsi" w:cstheme="majorBidi"/>
            <w:color w:val="000000" w:themeColor="text1"/>
            <w:rPrChange w:id="1186" w:author="Ladera, Harrison" w:date="2018-05-11T17:28:00Z">
              <w:rPr>
                <w:rFonts w:asciiTheme="majorHAnsi" w:hAnsiTheme="majorHAnsi" w:cstheme="majorBidi"/>
                <w:i/>
                <w:color w:val="ED7D31" w:themeColor="accent2"/>
              </w:rPr>
            </w:rPrChange>
          </w:rPr>
          <w:t>and</w:t>
        </w:r>
      </w:ins>
      <w:ins w:id="1187" w:author="McClure, Melissa" w:date="2018-05-11T17:50:00Z">
        <w:r w:rsidR="00F91357">
          <w:rPr>
            <w:rFonts w:asciiTheme="majorHAnsi" w:hAnsiTheme="majorHAnsi" w:cstheme="majorBidi"/>
            <w:color w:val="000000" w:themeColor="text1"/>
          </w:rPr>
          <w:t>-</w:t>
        </w:r>
      </w:ins>
      <w:ins w:id="1188" w:author="Ladera, Harrison" w:date="2018-05-11T17:22:00Z">
        <w:del w:id="1189" w:author="McClure, Melissa" w:date="2018-05-11T17:50:00Z">
          <w:r w:rsidRPr="00870AC0">
            <w:rPr>
              <w:rFonts w:asciiTheme="majorHAnsi" w:hAnsiTheme="majorHAnsi" w:cstheme="majorBidi"/>
              <w:color w:val="000000" w:themeColor="text1"/>
              <w:rPrChange w:id="1190" w:author="Ladera, Harrison" w:date="2018-05-11T17:28:00Z">
                <w:rPr>
                  <w:rFonts w:asciiTheme="majorHAnsi" w:hAnsiTheme="majorHAnsi" w:cstheme="majorBidi"/>
                  <w:i/>
                  <w:color w:val="ED7D31" w:themeColor="accent2"/>
                </w:rPr>
              </w:rPrChange>
            </w:rPr>
            <w:delText xml:space="preserve"> </w:delText>
          </w:r>
        </w:del>
        <w:r w:rsidRPr="00870AC0">
          <w:rPr>
            <w:rFonts w:asciiTheme="majorHAnsi" w:hAnsiTheme="majorHAnsi" w:cstheme="majorBidi"/>
            <w:color w:val="000000" w:themeColor="text1"/>
            <w:rPrChange w:id="1191" w:author="Ladera, Harrison" w:date="2018-05-11T17:28:00Z">
              <w:rPr>
                <w:rFonts w:asciiTheme="majorHAnsi" w:hAnsiTheme="majorHAnsi" w:cstheme="majorBidi"/>
                <w:i/>
                <w:color w:val="ED7D31" w:themeColor="accent2"/>
              </w:rPr>
            </w:rPrChange>
          </w:rPr>
          <w:t xml:space="preserve">outs </w:t>
        </w:r>
        <w:del w:id="1192" w:author="McClure, Melissa" w:date="2018-05-11T17:50:00Z">
          <w:r w:rsidRPr="00870AC0">
            <w:rPr>
              <w:rFonts w:asciiTheme="majorHAnsi" w:hAnsiTheme="majorHAnsi" w:cstheme="majorBidi"/>
              <w:color w:val="000000" w:themeColor="text1"/>
              <w:rPrChange w:id="1193" w:author="Ladera, Harrison" w:date="2018-05-11T17:28:00Z">
                <w:rPr>
                  <w:rFonts w:asciiTheme="majorHAnsi" w:hAnsiTheme="majorHAnsi" w:cstheme="majorBidi"/>
                  <w:i/>
                  <w:color w:val="ED7D31" w:themeColor="accent2"/>
                </w:rPr>
              </w:rPrChange>
            </w:rPr>
            <w:delText>everyday</w:delText>
          </w:r>
        </w:del>
      </w:ins>
      <w:ins w:id="1194" w:author="McClure, Melissa" w:date="2018-05-11T17:50:00Z">
        <w:r w:rsidR="00F91357" w:rsidRPr="00870AC0">
          <w:rPr>
            <w:rFonts w:asciiTheme="majorHAnsi" w:hAnsiTheme="majorHAnsi" w:cstheme="majorBidi"/>
            <w:color w:val="000000" w:themeColor="text1"/>
          </w:rPr>
          <w:t>every day</w:t>
        </w:r>
      </w:ins>
      <w:ins w:id="1195" w:author="Ladera, Harrison" w:date="2018-05-11T17:22:00Z">
        <w:r w:rsidRPr="00870AC0">
          <w:rPr>
            <w:rFonts w:asciiTheme="majorHAnsi" w:hAnsiTheme="majorHAnsi" w:cstheme="majorBidi"/>
            <w:color w:val="000000" w:themeColor="text1"/>
            <w:rPrChange w:id="1196" w:author="Ladera, Harrison" w:date="2018-05-11T17:28:00Z">
              <w:rPr>
                <w:rFonts w:asciiTheme="majorHAnsi" w:hAnsiTheme="majorHAnsi" w:cstheme="majorBidi"/>
                <w:i/>
                <w:color w:val="ED7D31" w:themeColor="accent2"/>
              </w:rPr>
            </w:rPrChange>
          </w:rPr>
          <w:t xml:space="preserve"> and archive the check ins. It says hi to him with </w:t>
        </w:r>
        <w:del w:id="1197" w:author="McClure, Melissa" w:date="2018-05-11T17:51:00Z">
          <w:r w:rsidRPr="00870AC0">
            <w:rPr>
              <w:rFonts w:asciiTheme="majorHAnsi" w:hAnsiTheme="majorHAnsi" w:cstheme="majorBidi"/>
              <w:color w:val="000000" w:themeColor="text1"/>
              <w:rPrChange w:id="1198" w:author="Ladera, Harrison" w:date="2018-05-11T17:28:00Z">
                <w:rPr>
                  <w:rFonts w:asciiTheme="majorHAnsi" w:hAnsiTheme="majorHAnsi" w:cstheme="majorBidi"/>
                  <w:i/>
                  <w:color w:val="ED7D31" w:themeColor="accent2"/>
                </w:rPr>
              </w:rPrChange>
            </w:rPr>
            <w:delText xml:space="preserve"> </w:delText>
          </w:r>
        </w:del>
        <w:r w:rsidRPr="00870AC0">
          <w:rPr>
            <w:rFonts w:asciiTheme="majorHAnsi" w:hAnsiTheme="majorHAnsi" w:cstheme="majorBidi"/>
            <w:color w:val="000000" w:themeColor="text1"/>
            <w:rPrChange w:id="1199" w:author="Ladera, Harrison" w:date="2018-05-11T17:28:00Z">
              <w:rPr>
                <w:rFonts w:asciiTheme="majorHAnsi" w:hAnsiTheme="majorHAnsi" w:cstheme="majorBidi"/>
                <w:i/>
                <w:color w:val="ED7D31" w:themeColor="accent2"/>
              </w:rPr>
            </w:rPrChange>
          </w:rPr>
          <w:t xml:space="preserve">a </w:t>
        </w:r>
        <w:del w:id="1200" w:author="McClure, Melissa" w:date="2018-05-11T17:51:00Z">
          <w:r w:rsidRPr="00870AC0">
            <w:rPr>
              <w:rFonts w:asciiTheme="majorHAnsi" w:hAnsiTheme="majorHAnsi" w:cstheme="majorBidi"/>
              <w:color w:val="000000" w:themeColor="text1"/>
              <w:rPrChange w:id="1201" w:author="Ladera, Harrison" w:date="2018-05-11T17:28:00Z">
                <w:rPr>
                  <w:rFonts w:asciiTheme="majorHAnsi" w:hAnsiTheme="majorHAnsi" w:cstheme="majorBidi"/>
                  <w:i/>
                  <w:color w:val="ED7D31" w:themeColor="accent2"/>
                </w:rPr>
              </w:rPrChange>
            </w:rPr>
            <w:delText xml:space="preserve">pop </w:delText>
          </w:r>
          <w:r w:rsidRPr="00870AC0" w:rsidDel="00F91357">
            <w:rPr>
              <w:rFonts w:asciiTheme="majorHAnsi" w:hAnsiTheme="majorHAnsi" w:cstheme="majorBidi"/>
              <w:color w:val="000000" w:themeColor="text1"/>
              <w:rPrChange w:id="1202" w:author="Ladera, Harrison" w:date="2018-05-11T17:28:00Z">
                <w:rPr>
                  <w:rFonts w:asciiTheme="majorHAnsi" w:hAnsiTheme="majorHAnsi" w:cstheme="majorBidi"/>
                  <w:i/>
                  <w:color w:val="ED7D31" w:themeColor="accent2"/>
                </w:rPr>
              </w:rPrChange>
            </w:rPr>
            <w:delText>up</w:delText>
          </w:r>
        </w:del>
      </w:ins>
      <w:ins w:id="1203" w:author="McClure, Melissa" w:date="2018-05-11T17:51:00Z">
        <w:r w:rsidR="00F91357" w:rsidRPr="00870AC0">
          <w:rPr>
            <w:rFonts w:asciiTheme="majorHAnsi" w:hAnsiTheme="majorHAnsi" w:cstheme="majorBidi"/>
            <w:color w:val="000000" w:themeColor="text1"/>
          </w:rPr>
          <w:t>pop-</w:t>
        </w:r>
        <w:r w:rsidRPr="00870AC0">
          <w:rPr>
            <w:rFonts w:asciiTheme="majorHAnsi" w:hAnsiTheme="majorHAnsi" w:cstheme="majorBidi"/>
            <w:color w:val="000000" w:themeColor="text1"/>
          </w:rPr>
          <w:t>up</w:t>
        </w:r>
      </w:ins>
      <w:ins w:id="1204" w:author="Ladera, Harrison" w:date="2018-05-11T17:22:00Z">
        <w:r w:rsidRPr="00870AC0">
          <w:rPr>
            <w:rFonts w:asciiTheme="majorHAnsi" w:hAnsiTheme="majorHAnsi" w:cstheme="majorBidi"/>
            <w:color w:val="000000" w:themeColor="text1"/>
            <w:rPrChange w:id="1205" w:author="Ladera, Harrison" w:date="2018-05-11T17:28:00Z">
              <w:rPr>
                <w:rFonts w:asciiTheme="majorHAnsi" w:hAnsiTheme="majorHAnsi" w:cstheme="majorBidi"/>
                <w:i/>
                <w:color w:val="ED7D31" w:themeColor="accent2"/>
              </w:rPr>
            </w:rPrChange>
          </w:rPr>
          <w:t xml:space="preserve"> message and based on the recorded check ins lets him know that he’s done pretty good getting to class for the third day in a row. He likes the way that this webpage is quick and responsive and easy to get around. He also doesn’t always communicate well with other so he’s happy to be able to just get in get to his seat without having to explain himself on the mornings he’s late. Now, all is good, and Alex is waiting for the class to be started at 9. Alex is checking the Trac</w:t>
        </w:r>
      </w:ins>
      <w:ins w:id="1206" w:author="Ladera, Harrison" w:date="2018-05-11T17:28:00Z">
        <w:r w:rsidR="00D869FC">
          <w:rPr>
            <w:rFonts w:asciiTheme="majorHAnsi" w:hAnsiTheme="majorHAnsi" w:cstheme="majorBidi"/>
            <w:color w:val="000000" w:themeColor="text1"/>
          </w:rPr>
          <w:t>kA</w:t>
        </w:r>
      </w:ins>
      <w:ins w:id="1207" w:author="Ladera, Harrison" w:date="2018-05-11T17:22:00Z">
        <w:r w:rsidRPr="00870AC0">
          <w:rPr>
            <w:rFonts w:asciiTheme="majorHAnsi" w:hAnsiTheme="majorHAnsi" w:cstheme="majorBidi"/>
            <w:color w:val="000000" w:themeColor="text1"/>
            <w:rPrChange w:id="1208" w:author="Ladera, Harrison" w:date="2018-05-11T17:28:00Z">
              <w:rPr>
                <w:rFonts w:asciiTheme="majorHAnsi" w:hAnsiTheme="majorHAnsi" w:cstheme="majorBidi"/>
                <w:i/>
                <w:color w:val="ED7D31" w:themeColor="accent2"/>
              </w:rPr>
            </w:rPrChange>
          </w:rPr>
          <w:t xml:space="preserve">demy app descriptions in his email, while waiting for class to be started. The good thing is he doesn’t need to stay in line for checking in. The app descriptions seems pretty fun because it provides different ‘avatars’ and he can purchase or win, also some other things like a cool Lamborghini. As much as he attends the class he can gain points to play better in this game. He can also can customize what he can buy based on their prices and the coins he achieved. </w:t>
        </w:r>
      </w:ins>
    </w:p>
    <w:p w14:paraId="0B9F50FB" w14:textId="2F591BC3" w:rsidR="0EF8317B" w:rsidRPr="00870AC0" w:rsidDel="00283C38" w:rsidRDefault="00283C38">
      <w:pPr>
        <w:ind w:left="720" w:right="720" w:firstLine="720"/>
        <w:jc w:val="both"/>
        <w:rPr>
          <w:del w:id="1209" w:author="Ladera, Harrison" w:date="2018-05-11T17:22:00Z"/>
          <w:rFonts w:asciiTheme="majorHAnsi" w:eastAsia="Garamond" w:hAnsiTheme="majorHAnsi" w:cstheme="majorBidi"/>
          <w:color w:val="000000" w:themeColor="text1"/>
          <w:rPrChange w:id="1210" w:author="Ladera, Harrison" w:date="2018-05-11T17:28:00Z">
            <w:rPr>
              <w:del w:id="1211" w:author="Ladera, Harrison" w:date="2018-05-11T17:22:00Z"/>
            </w:rPr>
          </w:rPrChange>
        </w:rPr>
        <w:pPrChange w:id="1212" w:author="Ladera, Harrison" w:date="2018-05-11T17:27:00Z">
          <w:pPr>
            <w:ind w:left="720"/>
          </w:pPr>
        </w:pPrChange>
      </w:pPr>
      <w:ins w:id="1213" w:author="Ladera, Harrison" w:date="2018-05-11T17:22:00Z">
        <w:r w:rsidRPr="00870AC0">
          <w:rPr>
            <w:rFonts w:asciiTheme="majorHAnsi" w:hAnsiTheme="majorHAnsi" w:cstheme="majorBidi"/>
            <w:color w:val="000000" w:themeColor="text1"/>
            <w:rPrChange w:id="1214" w:author="Ladera, Harrison" w:date="2018-05-11T17:28:00Z">
              <w:rPr>
                <w:rFonts w:asciiTheme="majorHAnsi" w:hAnsiTheme="majorHAnsi" w:cstheme="majorBidi"/>
                <w:i/>
                <w:color w:val="ED7D31" w:themeColor="accent2"/>
              </w:rPr>
            </w:rPrChange>
          </w:rPr>
          <w:t xml:space="preserve">Later when Alex wants to meet up for lunch with Laden again. He downloaded the application on his cellphone during the short break and now he can check out on his </w:t>
        </w:r>
        <w:r w:rsidRPr="00870AC0">
          <w:rPr>
            <w:rFonts w:asciiTheme="majorHAnsi" w:hAnsiTheme="majorHAnsi" w:cstheme="majorBidi"/>
            <w:color w:val="000000" w:themeColor="text1"/>
            <w:rPrChange w:id="1215" w:author="Ladera, Harrison" w:date="2018-05-11T17:28:00Z">
              <w:rPr>
                <w:rFonts w:asciiTheme="majorHAnsi" w:hAnsiTheme="majorHAnsi" w:cstheme="majorBidi"/>
                <w:i/>
                <w:color w:val="ED7D31" w:themeColor="accent2"/>
              </w:rPr>
            </w:rPrChange>
          </w:rPr>
          <w:lastRenderedPageBreak/>
          <w:t>phone if he wants. For checking out, he just need</w:t>
        </w:r>
      </w:ins>
      <w:ins w:id="1216" w:author="McClure, Melissa" w:date="2018-05-11T17:50:00Z">
        <w:r w:rsidR="00F91357">
          <w:rPr>
            <w:rFonts w:asciiTheme="majorHAnsi" w:hAnsiTheme="majorHAnsi" w:cstheme="majorBidi"/>
            <w:color w:val="000000" w:themeColor="text1"/>
          </w:rPr>
          <w:t>s</w:t>
        </w:r>
      </w:ins>
      <w:ins w:id="1217" w:author="Ladera, Harrison" w:date="2018-05-11T17:22:00Z">
        <w:r w:rsidRPr="00870AC0">
          <w:rPr>
            <w:rFonts w:asciiTheme="majorHAnsi" w:hAnsiTheme="majorHAnsi" w:cstheme="majorBidi"/>
            <w:color w:val="000000" w:themeColor="text1"/>
            <w:rPrChange w:id="1218" w:author="Ladera, Harrison" w:date="2018-05-11T17:28:00Z">
              <w:rPr>
                <w:rFonts w:asciiTheme="majorHAnsi" w:hAnsiTheme="majorHAnsi" w:cstheme="majorBidi"/>
                <w:i/>
                <w:color w:val="ED7D31" w:themeColor="accent2"/>
              </w:rPr>
            </w:rPrChange>
          </w:rPr>
          <w:t xml:space="preserve"> to </w:t>
        </w:r>
        <w:del w:id="1219" w:author="McClure, Melissa" w:date="2018-05-11T17:50:00Z">
          <w:r w:rsidRPr="00870AC0">
            <w:rPr>
              <w:rFonts w:asciiTheme="majorHAnsi" w:hAnsiTheme="majorHAnsi" w:cstheme="majorBidi"/>
              <w:color w:val="000000" w:themeColor="text1"/>
              <w:rPrChange w:id="1220" w:author="Ladera, Harrison" w:date="2018-05-11T17:28:00Z">
                <w:rPr>
                  <w:rFonts w:asciiTheme="majorHAnsi" w:hAnsiTheme="majorHAnsi" w:cstheme="majorBidi"/>
                  <w:i/>
                  <w:color w:val="ED7D31" w:themeColor="accent2"/>
                </w:rPr>
              </w:rPrChange>
            </w:rPr>
            <w:delText>unclicked</w:delText>
          </w:r>
        </w:del>
      </w:ins>
      <w:ins w:id="1221" w:author="McClure, Melissa" w:date="2018-05-11T17:50:00Z">
        <w:r w:rsidR="00F91357" w:rsidRPr="00870AC0">
          <w:rPr>
            <w:rFonts w:asciiTheme="majorHAnsi" w:hAnsiTheme="majorHAnsi" w:cstheme="majorBidi"/>
            <w:color w:val="000000" w:themeColor="text1"/>
          </w:rPr>
          <w:t>unclick</w:t>
        </w:r>
      </w:ins>
      <w:ins w:id="1222" w:author="Ladera, Harrison" w:date="2018-05-11T17:22:00Z">
        <w:r w:rsidRPr="00870AC0">
          <w:rPr>
            <w:rFonts w:asciiTheme="majorHAnsi" w:hAnsiTheme="majorHAnsi" w:cstheme="majorBidi"/>
            <w:color w:val="000000" w:themeColor="text1"/>
            <w:rPrChange w:id="1223" w:author="Ladera, Harrison" w:date="2018-05-11T17:28:00Z">
              <w:rPr>
                <w:rFonts w:asciiTheme="majorHAnsi" w:hAnsiTheme="majorHAnsi" w:cstheme="majorBidi"/>
                <w:i/>
                <w:color w:val="ED7D31" w:themeColor="accent2"/>
              </w:rPr>
            </w:rPrChange>
          </w:rPr>
          <w:t xml:space="preserve"> the clicked box next to his profile picture. He even gets a print out to see how well he’s been doing with attendance. Being able to see the hours he puts in </w:t>
        </w:r>
        <w:del w:id="1224" w:author="Melissa McClure" w:date="2018-05-13T22:11:00Z">
          <w:r w:rsidRPr="00870AC0" w:rsidDel="004929FC">
            <w:rPr>
              <w:rFonts w:asciiTheme="majorHAnsi" w:hAnsiTheme="majorHAnsi" w:cstheme="majorBidi"/>
              <w:color w:val="000000" w:themeColor="text1"/>
              <w:rPrChange w:id="1225" w:author="Ladera, Harrison" w:date="2018-05-11T17:28:00Z">
                <w:rPr>
                  <w:rFonts w:asciiTheme="majorHAnsi" w:hAnsiTheme="majorHAnsi" w:cstheme="majorBidi"/>
                  <w:i/>
                  <w:color w:val="ED7D31" w:themeColor="accent2"/>
                </w:rPr>
              </w:rPrChange>
            </w:rPr>
            <w:delText>on a daily basis</w:delText>
          </w:r>
        </w:del>
      </w:ins>
      <w:ins w:id="1226" w:author="Melissa McClure" w:date="2018-05-13T22:11:00Z">
        <w:r w:rsidR="004929FC" w:rsidRPr="004929FC">
          <w:rPr>
            <w:rFonts w:asciiTheme="majorHAnsi" w:hAnsiTheme="majorHAnsi" w:cstheme="majorBidi"/>
            <w:color w:val="000000" w:themeColor="text1"/>
          </w:rPr>
          <w:t>daily</w:t>
        </w:r>
      </w:ins>
      <w:ins w:id="1227" w:author="Ladera, Harrison" w:date="2018-05-11T17:22:00Z">
        <w:r w:rsidRPr="00870AC0">
          <w:rPr>
            <w:rFonts w:asciiTheme="majorHAnsi" w:hAnsiTheme="majorHAnsi" w:cstheme="majorBidi"/>
            <w:color w:val="000000" w:themeColor="text1"/>
            <w:rPrChange w:id="1228" w:author="Ladera, Harrison" w:date="2018-05-11T17:28:00Z">
              <w:rPr>
                <w:rFonts w:asciiTheme="majorHAnsi" w:hAnsiTheme="majorHAnsi" w:cstheme="majorBidi"/>
                <w:i/>
                <w:color w:val="ED7D31" w:themeColor="accent2"/>
              </w:rPr>
            </w:rPrChange>
          </w:rPr>
          <w:t xml:space="preserve"> is </w:t>
        </w:r>
        <w:del w:id="1229" w:author="Melissa McClure" w:date="2018-05-13T22:11:00Z">
          <w:r w:rsidRPr="00870AC0" w:rsidDel="004929FC">
            <w:rPr>
              <w:rFonts w:asciiTheme="majorHAnsi" w:hAnsiTheme="majorHAnsi" w:cstheme="majorBidi"/>
              <w:color w:val="000000" w:themeColor="text1"/>
              <w:rPrChange w:id="1230" w:author="Ladera, Harrison" w:date="2018-05-11T17:28:00Z">
                <w:rPr>
                  <w:rFonts w:asciiTheme="majorHAnsi" w:hAnsiTheme="majorHAnsi" w:cstheme="majorBidi"/>
                  <w:i/>
                  <w:color w:val="ED7D31" w:themeColor="accent2"/>
                </w:rPr>
              </w:rPrChange>
            </w:rPr>
            <w:delText>really nice</w:delText>
          </w:r>
        </w:del>
      </w:ins>
      <w:ins w:id="1231" w:author="Melissa McClure" w:date="2018-05-13T22:11:00Z">
        <w:r w:rsidR="004929FC" w:rsidRPr="004929FC">
          <w:rPr>
            <w:rFonts w:asciiTheme="majorHAnsi" w:hAnsiTheme="majorHAnsi" w:cstheme="majorBidi"/>
            <w:color w:val="000000" w:themeColor="text1"/>
          </w:rPr>
          <w:t>nice</w:t>
        </w:r>
      </w:ins>
      <w:ins w:id="1232" w:author="Ladera, Harrison" w:date="2018-05-11T17:22:00Z">
        <w:r w:rsidRPr="00870AC0">
          <w:rPr>
            <w:rFonts w:asciiTheme="majorHAnsi" w:hAnsiTheme="majorHAnsi" w:cstheme="majorBidi"/>
            <w:color w:val="000000" w:themeColor="text1"/>
            <w:rPrChange w:id="1233" w:author="Ladera, Harrison" w:date="2018-05-11T17:28:00Z">
              <w:rPr>
                <w:rFonts w:asciiTheme="majorHAnsi" w:hAnsiTheme="majorHAnsi" w:cstheme="majorBidi"/>
                <w:i/>
                <w:color w:val="ED7D31" w:themeColor="accent2"/>
              </w:rPr>
            </w:rPrChange>
          </w:rPr>
          <w:t xml:space="preserve"> to see. It shows that every week he gets closer to his goal of graduating and moving up in the world one day.</w:t>
        </w:r>
      </w:ins>
      <w:del w:id="1234" w:author="Ladera, Harrison" w:date="2018-05-11T17:27:00Z">
        <w:r w:rsidR="0EF8317B" w:rsidRPr="00870AC0" w:rsidDel="006C3EB7">
          <w:rPr>
            <w:rFonts w:asciiTheme="majorHAnsi" w:eastAsia="Garamond" w:hAnsiTheme="majorHAnsi" w:cstheme="majorBidi"/>
            <w:color w:val="000000" w:themeColor="text1"/>
            <w:rPrChange w:id="1235" w:author="Ladera, Harrison" w:date="2018-05-11T17:28:00Z">
              <w:rPr>
                <w:rFonts w:ascii="Garamond" w:eastAsia="Garamond" w:hAnsi="Garamond" w:cs="Garamond"/>
                <w:color w:val="24292E"/>
              </w:rPr>
            </w:rPrChange>
          </w:rPr>
          <w:delText xml:space="preserve">It’s 8:55 and Alex is running to the campus. He woke up late because last night was the birthday of Laden, his childhood friend who just turned 21. </w:delText>
        </w:r>
      </w:del>
      <w:del w:id="1236" w:author="Ladera, Harrison" w:date="2018-05-11T17:22:00Z">
        <w:r w:rsidR="00AE10EE" w:rsidRPr="00870AC0" w:rsidDel="00283C38">
          <w:rPr>
            <w:rFonts w:asciiTheme="majorHAnsi" w:eastAsia="Garamond" w:hAnsiTheme="majorHAnsi" w:cstheme="majorBidi"/>
            <w:color w:val="000000" w:themeColor="text1"/>
            <w:rPrChange w:id="1237" w:author="Ladera, Harrison" w:date="2018-05-11T17:28:00Z">
              <w:rPr>
                <w:rFonts w:asciiTheme="majorHAnsi" w:eastAsia="Garamond" w:hAnsiTheme="majorHAnsi" w:cstheme="majorBidi"/>
                <w:color w:val="24292E"/>
              </w:rPr>
            </w:rPrChange>
          </w:rPr>
          <w:delText> </w:delText>
        </w:r>
        <w:r w:rsidR="0EF8317B" w:rsidRPr="00870AC0" w:rsidDel="00283C38">
          <w:rPr>
            <w:rFonts w:asciiTheme="majorHAnsi" w:eastAsia="Garamond" w:hAnsiTheme="majorHAnsi" w:cstheme="majorHAnsi"/>
            <w:color w:val="000000" w:themeColor="text1"/>
            <w:rPrChange w:id="1238" w:author="Ladera, Harrison" w:date="2018-05-11T17:28:00Z">
              <w:rPr>
                <w:rFonts w:ascii="Garamond" w:eastAsia="Garamond" w:hAnsi="Garamond" w:cs="Garamond"/>
                <w:color w:val="24292E"/>
              </w:rPr>
            </w:rPrChange>
          </w:rPr>
          <w:delText xml:space="preserve">laptop, on the side desk. A small space has been dedicated in the </w:delText>
        </w:r>
        <w:r w:rsidR="0EF8317B" w:rsidRPr="00870AC0" w:rsidDel="00283C38">
          <w:rPr>
            <w:rFonts w:asciiTheme="majorHAnsi" w:eastAsia="Garamond" w:hAnsiTheme="majorHAnsi" w:cstheme="majorBidi"/>
            <w:color w:val="000000" w:themeColor="text1"/>
            <w:rPrChange w:id="1239" w:author="Ladera, Harrison" w:date="2018-05-11T17:28:00Z">
              <w:rPr>
                <w:rFonts w:ascii="Garamond" w:eastAsia="Garamond" w:hAnsi="Garamond" w:cs="Garamond"/>
                <w:color w:val="24292E"/>
              </w:rPr>
            </w:rPrChange>
          </w:rPr>
          <w:delText>class roomlows for a speedy check in to Middle College High School so for Alex it doesn’t take that long</w:delText>
        </w:r>
      </w:del>
      <w:ins w:id="1240" w:author="Shadabi, Shokoufeh" w:date="2018-05-05T12:42:00Z">
        <w:del w:id="1241" w:author="Ladera, Harrison" w:date="2018-05-11T17:22:00Z">
          <w:r w:rsidR="00F315B7" w:rsidRPr="00870AC0" w:rsidDel="00283C38">
            <w:rPr>
              <w:rFonts w:asciiTheme="majorHAnsi" w:eastAsia="Garamond" w:hAnsiTheme="majorHAnsi" w:cstheme="majorHAnsi"/>
              <w:color w:val="000000" w:themeColor="text1"/>
              <w:rPrChange w:id="1242" w:author="Ladera, Harrison" w:date="2018-05-11T17:28:00Z">
                <w:rPr>
                  <w:rFonts w:asciiTheme="majorHAnsi" w:eastAsia="Garamond" w:hAnsiTheme="majorHAnsi" w:cstheme="majorHAnsi"/>
                  <w:color w:val="24292E"/>
                </w:rPr>
              </w:rPrChange>
            </w:rPr>
            <w:delText>a</w:delText>
          </w:r>
        </w:del>
      </w:ins>
      <w:del w:id="1243" w:author="Ladera, Harrison" w:date="2018-05-11T17:22:00Z">
        <w:r w:rsidR="0EF8317B" w:rsidRPr="00870AC0" w:rsidDel="00283C38">
          <w:rPr>
            <w:rFonts w:asciiTheme="majorHAnsi" w:eastAsia="Garamond" w:hAnsiTheme="majorHAnsi" w:cstheme="majorHAnsi"/>
            <w:color w:val="000000" w:themeColor="text1"/>
            <w:rPrChange w:id="1244" w:author="Ladera, Harrison" w:date="2018-05-11T17:28:00Z">
              <w:rPr>
                <w:rFonts w:ascii="Garamond" w:eastAsia="Garamond" w:hAnsi="Garamond" w:cs="Garamond"/>
                <w:color w:val="24292E"/>
              </w:rPr>
            </w:rPrChange>
          </w:rPr>
          <w:delText>Hi-TrackerHi-Tracker</w:delText>
        </w:r>
      </w:del>
      <w:ins w:id="1245" w:author="Shadabi, Shokoufeh" w:date="2018-05-05T12:43:00Z">
        <w:del w:id="1246" w:author="Ladera, Harrison" w:date="2018-05-11T17:22:00Z">
          <w:r w:rsidR="00F315B7" w:rsidRPr="00870AC0" w:rsidDel="00283C38">
            <w:rPr>
              <w:rFonts w:asciiTheme="majorHAnsi" w:eastAsia="Garamond" w:hAnsiTheme="majorHAnsi" w:cstheme="majorHAnsi"/>
              <w:color w:val="000000" w:themeColor="text1"/>
              <w:rPrChange w:id="1247" w:author="Ladera, Harrison" w:date="2018-05-11T17:28:00Z">
                <w:rPr>
                  <w:rFonts w:asciiTheme="majorHAnsi" w:eastAsia="Garamond" w:hAnsiTheme="majorHAnsi" w:cstheme="majorHAnsi"/>
                  <w:color w:val="24292E"/>
                </w:rPr>
              </w:rPrChange>
            </w:rPr>
            <w:delText>a</w:delText>
          </w:r>
        </w:del>
      </w:ins>
      <w:del w:id="1248" w:author="Ladera, Harrison" w:date="2018-05-11T17:22:00Z">
        <w:r w:rsidR="0EF8317B" w:rsidRPr="00870AC0" w:rsidDel="00283C38">
          <w:rPr>
            <w:color w:val="000000" w:themeColor="text1"/>
            <w:rPrChange w:id="1249" w:author="Ladera, Harrison" w:date="2018-05-11T17:28:00Z">
              <w:rPr>
                <w:rFonts w:ascii="Garamond" w:eastAsia="Garamond" w:hAnsi="Garamond" w:cs="Garamond"/>
                <w:color w:val="24292E"/>
              </w:rPr>
            </w:rPrChange>
          </w:rPr>
          <w:delText>￼</w:delText>
        </w:r>
      </w:del>
      <w:ins w:id="1250" w:author="Shadabi, Shokoufeh" w:date="2018-05-05T17:31:00Z">
        <w:del w:id="1251" w:author="Ladera, Harrison" w:date="2018-05-11T17:22:00Z">
          <w:r w:rsidR="2FF2EFA4" w:rsidRPr="00870AC0" w:rsidDel="00283C38">
            <w:rPr>
              <w:rFonts w:asciiTheme="majorHAnsi" w:eastAsia="Garamond" w:hAnsiTheme="majorHAnsi" w:cstheme="majorBidi"/>
              <w:color w:val="000000" w:themeColor="text1"/>
              <w:rPrChange w:id="1252" w:author="Ladera, Harrison" w:date="2018-05-11T17:28:00Z">
                <w:rPr>
                  <w:rFonts w:ascii="Garamond" w:eastAsia="Garamond" w:hAnsi="Garamond" w:cs="Garamond"/>
                  <w:color w:val="24292E"/>
                </w:rPr>
              </w:rPrChange>
            </w:rPr>
            <w:delText xml:space="preserve"> </w:delText>
          </w:r>
          <w:r w:rsidR="0535E89B" w:rsidRPr="00870AC0" w:rsidDel="00283C38">
            <w:rPr>
              <w:rFonts w:asciiTheme="majorHAnsi" w:eastAsia="Garamond" w:hAnsiTheme="majorHAnsi" w:cstheme="majorBidi"/>
              <w:color w:val="000000" w:themeColor="text1"/>
              <w:rPrChange w:id="1253" w:author="Ladera, Harrison" w:date="2018-05-11T17:28:00Z">
                <w:rPr>
                  <w:rFonts w:ascii="Garamond" w:eastAsia="Garamond" w:hAnsi="Garamond" w:cs="Garamond"/>
                  <w:color w:val="24292E"/>
                </w:rPr>
              </w:rPrChange>
            </w:rPr>
            <w:delText xml:space="preserve">  </w:delText>
          </w:r>
        </w:del>
      </w:ins>
    </w:p>
    <w:p w14:paraId="426CD89D" w14:textId="386DB7D9" w:rsidR="002A12E3" w:rsidRDefault="233DC6BB">
      <w:pPr>
        <w:ind w:left="720" w:right="720" w:firstLine="720"/>
        <w:jc w:val="both"/>
        <w:rPr>
          <w:ins w:id="1254" w:author="Ladera, Harrison" w:date="2018-05-11T17:23:00Z"/>
          <w:rFonts w:asciiTheme="majorHAnsi" w:eastAsia="Garamond" w:hAnsiTheme="majorHAnsi" w:cstheme="majorBidi"/>
          <w:color w:val="24292E"/>
        </w:rPr>
        <w:pPrChange w:id="1255" w:author="Ladera, Harrison" w:date="2018-05-11T17:27:00Z">
          <w:pPr>
            <w:ind w:left="720"/>
          </w:pPr>
        </w:pPrChange>
      </w:pPr>
      <w:ins w:id="1256" w:author="Shadabi, Shokoufeh" w:date="2018-05-05T17:51:00Z">
        <w:del w:id="1257" w:author="Ladera, Harrison" w:date="2018-05-11T17:22:00Z">
          <w:r w:rsidRPr="53F85883" w:rsidDel="00283C38">
            <w:rPr>
              <w:rFonts w:asciiTheme="majorHAnsi" w:eastAsia="Garamond" w:hAnsiTheme="majorHAnsi" w:cstheme="majorBidi"/>
              <w:color w:val="24292E"/>
              <w:rPrChange w:id="1258" w:author="Melissa McClure" w:date="2018-05-06T12:29:00Z">
                <w:rPr>
                  <w:rFonts w:ascii="Garamond" w:eastAsia="Garamond" w:hAnsi="Garamond" w:cs="Garamond"/>
                  <w:color w:val="24292E"/>
                </w:rPr>
              </w:rPrChange>
            </w:rPr>
            <w:delText xml:space="preserve"> </w:delText>
          </w:r>
        </w:del>
      </w:ins>
      <w:del w:id="1259" w:author="Ladera, Harrison" w:date="2018-05-11T17:22:00Z">
        <w:r w:rsidR="0EF8317B" w:rsidRPr="53F85883" w:rsidDel="00283C38">
          <w:rPr>
            <w:rFonts w:asciiTheme="majorHAnsi" w:eastAsia="Garamond" w:hAnsiTheme="majorHAnsi" w:cstheme="majorBidi"/>
            <w:color w:val="24292E"/>
            <w:rPrChange w:id="1260" w:author="Melissa McClure" w:date="2018-05-06T12:29:00Z">
              <w:rPr>
                <w:rFonts w:ascii="Garamond" w:eastAsia="Garamond" w:hAnsi="Garamond" w:cs="Garamond"/>
                <w:color w:val="24292E"/>
              </w:rPr>
            </w:rPrChange>
          </w:rPr>
          <w:delText>Later when Alex wants to meet up for lunch with Laden again</w:delText>
        </w:r>
      </w:del>
      <w:ins w:id="1261" w:author="Shadabi, Shokoufeh" w:date="2018-05-05T12:44:00Z">
        <w:del w:id="1262" w:author="Ladera, Harrison" w:date="2018-05-11T17:22:00Z">
          <w:r w:rsidR="00F315B7" w:rsidRPr="00AE10EE" w:rsidDel="00283C38">
            <w:rPr>
              <w:rFonts w:asciiTheme="majorHAnsi" w:eastAsia="Garamond" w:hAnsiTheme="majorHAnsi" w:cstheme="majorBidi"/>
              <w:color w:val="24292E"/>
            </w:rPr>
            <w:delText xml:space="preserve">. He drags and drops his icon to the list. </w:delText>
          </w:r>
        </w:del>
      </w:ins>
      <w:del w:id="1263" w:author="Ladera, Harrison" w:date="2018-05-11T17:22:00Z">
        <w:r w:rsidR="0EF8317B" w:rsidRPr="0088688E" w:rsidDel="00283C38">
          <w:rPr>
            <w:rFonts w:asciiTheme="majorHAnsi" w:eastAsia="Garamond" w:hAnsiTheme="majorHAnsi" w:cstheme="majorHAnsi"/>
            <w:color w:val="24292E"/>
            <w:rPrChange w:id="1264" w:author="Melissa McClure" w:date="2018-05-06T12:29:00Z">
              <w:rPr>
                <w:rFonts w:ascii="Garamond" w:eastAsia="Garamond" w:hAnsi="Garamond" w:cs="Garamond"/>
                <w:color w:val="24292E"/>
              </w:rPr>
            </w:rPrChange>
          </w:rPr>
          <w:delText xml:space="preserve"> all he must do is click and drag his name out of the box and sign back in again when gets back. </w:delText>
        </w:r>
        <w:r w:rsidR="0EF8317B" w:rsidRPr="53F85883" w:rsidDel="00283C38">
          <w:rPr>
            <w:rFonts w:asciiTheme="majorHAnsi" w:eastAsia="Garamond" w:hAnsiTheme="majorHAnsi" w:cstheme="majorBidi"/>
            <w:color w:val="24292E"/>
            <w:rPrChange w:id="1265" w:author="Melissa McClure" w:date="2018-05-06T12:29:00Z">
              <w:rPr>
                <w:rFonts w:ascii="Garamond" w:eastAsia="Garamond" w:hAnsi="Garamond" w:cs="Garamond"/>
                <w:color w:val="24292E"/>
              </w:rPr>
            </w:rPrChange>
          </w:rPr>
          <w:delText>He even gets a print out to see how well he’s been doing with attendance. Being able to see the hours he puts in on a daily basis is really nice to see. It shows that every week he gets closer to his goal of graduating and moving up in the world one day.</w:delText>
        </w:r>
      </w:del>
    </w:p>
    <w:p w14:paraId="3DBAA26B" w14:textId="40FCEF15" w:rsidR="000E07D0" w:rsidRDefault="000E07D0">
      <w:pPr>
        <w:ind w:left="720" w:right="720"/>
        <w:jc w:val="both"/>
        <w:rPr>
          <w:ins w:id="1266" w:author="Ladera, Harrison" w:date="2018-05-06T19:20:00Z"/>
          <w:rFonts w:asciiTheme="majorHAnsi" w:eastAsia="Garamond" w:hAnsiTheme="majorHAnsi" w:cstheme="majorBidi"/>
          <w:color w:val="24292E"/>
        </w:rPr>
        <w:pPrChange w:id="1267" w:author="Ladera, Harrison" w:date="2018-05-11T17:22:00Z">
          <w:pPr>
            <w:ind w:left="720"/>
          </w:pPr>
        </w:pPrChange>
      </w:pPr>
      <w:ins w:id="1268" w:author="Ladera, Harrison" w:date="2018-05-06T19:20:00Z">
        <w:r>
          <w:rPr>
            <w:rFonts w:asciiTheme="majorHAnsi" w:eastAsia="Garamond" w:hAnsiTheme="majorHAnsi" w:cstheme="majorBidi"/>
            <w:color w:val="24292E"/>
          </w:rPr>
          <w:t>App:</w:t>
        </w:r>
      </w:ins>
    </w:p>
    <w:p w14:paraId="779FACEC" w14:textId="2582B217" w:rsidR="000E07D0" w:rsidRPr="00A60FF5" w:rsidRDefault="000E07D0">
      <w:pPr>
        <w:ind w:left="720" w:right="720"/>
        <w:jc w:val="both"/>
        <w:rPr>
          <w:rFonts w:asciiTheme="majorHAnsi" w:eastAsia="Garamond" w:hAnsiTheme="majorHAnsi" w:cstheme="majorBidi"/>
          <w:color w:val="24292E"/>
        </w:rPr>
        <w:pPrChange w:id="1269" w:author="Melissa McClure" w:date="2018-05-06T20:19:00Z">
          <w:pPr>
            <w:ind w:left="720"/>
          </w:pPr>
        </w:pPrChange>
      </w:pPr>
      <w:ins w:id="1270" w:author="Ladera, Harrison" w:date="2018-05-06T19:20:00Z">
        <w:r>
          <w:rPr>
            <w:rFonts w:asciiTheme="majorHAnsi" w:eastAsia="Garamond" w:hAnsiTheme="majorHAnsi" w:cstheme="majorBidi"/>
            <w:color w:val="24292E"/>
          </w:rPr>
          <w:tab/>
        </w:r>
      </w:ins>
      <w:ins w:id="1271" w:author="Ladera, Harrison" w:date="2018-05-06T19:25:00Z">
        <w:r w:rsidR="00BF5F2A">
          <w:rPr>
            <w:rFonts w:asciiTheme="majorHAnsi" w:eastAsia="Garamond" w:hAnsiTheme="majorHAnsi" w:cstheme="majorBidi"/>
            <w:color w:val="24292E"/>
          </w:rPr>
          <w:t>W</w:t>
        </w:r>
      </w:ins>
      <w:ins w:id="1272" w:author="Ladera, Harrison" w:date="2018-05-06T19:28:00Z">
        <w:r w:rsidR="00BF5F2A">
          <w:rPr>
            <w:rFonts w:asciiTheme="majorHAnsi" w:eastAsia="Garamond" w:hAnsiTheme="majorHAnsi" w:cstheme="majorBidi"/>
            <w:color w:val="24292E"/>
          </w:rPr>
          <w:t xml:space="preserve">hile </w:t>
        </w:r>
        <w:del w:id="1273" w:author="McClure, Melissa" w:date="2018-05-11T17:50:00Z">
          <w:r w:rsidR="00BF5F2A">
            <w:rPr>
              <w:rFonts w:asciiTheme="majorHAnsi" w:eastAsia="Garamond" w:hAnsiTheme="majorHAnsi" w:cstheme="majorBidi"/>
              <w:color w:val="24292E"/>
            </w:rPr>
            <w:delText>laying</w:delText>
          </w:r>
        </w:del>
      </w:ins>
      <w:ins w:id="1274" w:author="McClure, Melissa" w:date="2018-05-11T17:50:00Z">
        <w:r w:rsidR="00F91357">
          <w:rPr>
            <w:rFonts w:asciiTheme="majorHAnsi" w:eastAsia="Garamond" w:hAnsiTheme="majorHAnsi" w:cstheme="majorBidi"/>
            <w:color w:val="24292E"/>
          </w:rPr>
          <w:t>lying</w:t>
        </w:r>
      </w:ins>
      <w:ins w:id="1275" w:author="Ladera, Harrison" w:date="2018-05-06T19:28:00Z">
        <w:r w:rsidR="00BF5F2A">
          <w:rPr>
            <w:rFonts w:asciiTheme="majorHAnsi" w:eastAsia="Garamond" w:hAnsiTheme="majorHAnsi" w:cstheme="majorBidi"/>
            <w:color w:val="24292E"/>
          </w:rPr>
          <w:t xml:space="preserve"> in bed that night,</w:t>
        </w:r>
      </w:ins>
      <w:ins w:id="1276" w:author="Ladera, Harrison" w:date="2018-05-06T19:25:00Z">
        <w:r w:rsidR="0069487E">
          <w:rPr>
            <w:rFonts w:asciiTheme="majorHAnsi" w:eastAsia="Garamond" w:hAnsiTheme="majorHAnsi" w:cstheme="majorBidi"/>
            <w:color w:val="24292E"/>
          </w:rPr>
          <w:t xml:space="preserve"> Alex </w:t>
        </w:r>
      </w:ins>
      <w:ins w:id="1277" w:author="Ladera, Harrison" w:date="2018-05-06T19:28:00Z">
        <w:r w:rsidR="00BF5F2A">
          <w:rPr>
            <w:rFonts w:asciiTheme="majorHAnsi" w:eastAsia="Garamond" w:hAnsiTheme="majorHAnsi" w:cstheme="majorBidi"/>
            <w:color w:val="24292E"/>
          </w:rPr>
          <w:t xml:space="preserve">remembers the new </w:t>
        </w:r>
      </w:ins>
      <w:ins w:id="1278" w:author="Ladera, Harrison" w:date="2018-05-06T19:29:00Z">
        <w:r w:rsidR="00E93C57">
          <w:rPr>
            <w:rFonts w:asciiTheme="majorHAnsi" w:eastAsia="Garamond" w:hAnsiTheme="majorHAnsi" w:cstheme="majorBidi"/>
            <w:color w:val="24292E"/>
          </w:rPr>
          <w:t>game for school and dow</w:t>
        </w:r>
        <w:r w:rsidR="00907E3B">
          <w:rPr>
            <w:rFonts w:asciiTheme="majorHAnsi" w:eastAsia="Garamond" w:hAnsiTheme="majorHAnsi" w:cstheme="majorBidi"/>
            <w:color w:val="24292E"/>
          </w:rPr>
          <w:t>n</w:t>
        </w:r>
        <w:r w:rsidR="00E93C57">
          <w:rPr>
            <w:rFonts w:asciiTheme="majorHAnsi" w:eastAsia="Garamond" w:hAnsiTheme="majorHAnsi" w:cstheme="majorBidi"/>
            <w:color w:val="24292E"/>
          </w:rPr>
          <w:t>loads</w:t>
        </w:r>
      </w:ins>
      <w:ins w:id="1279" w:author="Ladera, Harrison" w:date="2018-05-06T19:25:00Z">
        <w:r w:rsidR="0069487E">
          <w:rPr>
            <w:rFonts w:asciiTheme="majorHAnsi" w:eastAsia="Garamond" w:hAnsiTheme="majorHAnsi" w:cstheme="majorBidi"/>
            <w:color w:val="24292E"/>
          </w:rPr>
          <w:t xml:space="preserve"> </w:t>
        </w:r>
        <w:r w:rsidR="00EC5D2F">
          <w:rPr>
            <w:rFonts w:asciiTheme="majorHAnsi" w:eastAsia="Garamond" w:hAnsiTheme="majorHAnsi" w:cstheme="majorBidi"/>
            <w:color w:val="24292E"/>
          </w:rPr>
          <w:t>TrackAdemy</w:t>
        </w:r>
      </w:ins>
      <w:ins w:id="1280" w:author="Ladera, Harrison" w:date="2018-05-06T19:29:00Z">
        <w:r w:rsidR="00E93C57">
          <w:rPr>
            <w:rFonts w:asciiTheme="majorHAnsi" w:eastAsia="Garamond" w:hAnsiTheme="majorHAnsi" w:cstheme="majorBidi"/>
            <w:color w:val="24292E"/>
          </w:rPr>
          <w:t>. Alex</w:t>
        </w:r>
        <w:r w:rsidR="00907E3B">
          <w:rPr>
            <w:rFonts w:asciiTheme="majorHAnsi" w:eastAsia="Garamond" w:hAnsiTheme="majorHAnsi" w:cstheme="majorBidi"/>
            <w:color w:val="24292E"/>
          </w:rPr>
          <w:t xml:space="preserve"> starts up the app and</w:t>
        </w:r>
      </w:ins>
      <w:ins w:id="1281" w:author="Ladera, Harrison" w:date="2018-05-06T19:26:00Z">
        <w:r w:rsidR="00EC5D2F">
          <w:rPr>
            <w:rFonts w:asciiTheme="majorHAnsi" w:eastAsia="Garamond" w:hAnsiTheme="majorHAnsi" w:cstheme="majorBidi"/>
            <w:color w:val="24292E"/>
          </w:rPr>
          <w:t xml:space="preserve"> he </w:t>
        </w:r>
        <w:r w:rsidR="00E110F7">
          <w:rPr>
            <w:rFonts w:asciiTheme="majorHAnsi" w:eastAsia="Garamond" w:hAnsiTheme="majorHAnsi" w:cstheme="majorBidi"/>
            <w:color w:val="24292E"/>
          </w:rPr>
          <w:t xml:space="preserve">is prompted to log in with </w:t>
        </w:r>
      </w:ins>
      <w:ins w:id="1282" w:author="Ladera, Harrison" w:date="2018-05-06T19:27:00Z">
        <w:r w:rsidR="00AC0759">
          <w:rPr>
            <w:rFonts w:asciiTheme="majorHAnsi" w:eastAsia="Garamond" w:hAnsiTheme="majorHAnsi" w:cstheme="majorBidi"/>
            <w:color w:val="24292E"/>
          </w:rPr>
          <w:t>the</w:t>
        </w:r>
      </w:ins>
      <w:ins w:id="1283" w:author="Ladera, Harrison" w:date="2018-05-06T19:26:00Z">
        <w:r w:rsidR="00E110F7">
          <w:rPr>
            <w:rFonts w:asciiTheme="majorHAnsi" w:eastAsia="Garamond" w:hAnsiTheme="majorHAnsi" w:cstheme="majorBidi"/>
            <w:color w:val="24292E"/>
          </w:rPr>
          <w:t xml:space="preserve"> </w:t>
        </w:r>
      </w:ins>
      <w:ins w:id="1284" w:author="Ladera, Harrison" w:date="2018-05-06T19:27:00Z">
        <w:r w:rsidR="00D367EE">
          <w:rPr>
            <w:rFonts w:asciiTheme="majorHAnsi" w:eastAsia="Garamond" w:hAnsiTheme="majorHAnsi" w:cstheme="majorBidi"/>
            <w:color w:val="24292E"/>
          </w:rPr>
          <w:t xml:space="preserve">username and password </w:t>
        </w:r>
        <w:r w:rsidR="00AC0759">
          <w:rPr>
            <w:rFonts w:asciiTheme="majorHAnsi" w:eastAsia="Garamond" w:hAnsiTheme="majorHAnsi" w:cstheme="majorBidi"/>
            <w:color w:val="24292E"/>
          </w:rPr>
          <w:t xml:space="preserve">he uses to log in to the website. </w:t>
        </w:r>
      </w:ins>
      <w:ins w:id="1285" w:author="Ladera, Harrison" w:date="2018-05-06T19:30:00Z">
        <w:r w:rsidR="00BE79D5">
          <w:rPr>
            <w:rFonts w:asciiTheme="majorHAnsi" w:eastAsia="Garamond" w:hAnsiTheme="majorHAnsi" w:cstheme="majorBidi"/>
            <w:color w:val="24292E"/>
          </w:rPr>
          <w:t>A fox name</w:t>
        </w:r>
      </w:ins>
      <w:ins w:id="1286" w:author="Ladera, Harrison" w:date="2018-05-06T19:32:00Z">
        <w:r w:rsidR="001E0A1B">
          <w:rPr>
            <w:rFonts w:asciiTheme="majorHAnsi" w:eastAsia="Garamond" w:hAnsiTheme="majorHAnsi" w:cstheme="majorBidi"/>
            <w:color w:val="24292E"/>
          </w:rPr>
          <w:t xml:space="preserve">d Major </w:t>
        </w:r>
      </w:ins>
      <w:ins w:id="1287" w:author="Ladera, Harrison" w:date="2018-05-06T19:33:00Z">
        <w:r w:rsidR="003B229C">
          <w:rPr>
            <w:rFonts w:asciiTheme="majorHAnsi" w:eastAsia="Garamond" w:hAnsiTheme="majorHAnsi" w:cstheme="majorBidi"/>
            <w:color w:val="24292E"/>
          </w:rPr>
          <w:t xml:space="preserve">walks to the center of the screen and </w:t>
        </w:r>
        <w:r w:rsidR="00A33179">
          <w:rPr>
            <w:rFonts w:asciiTheme="majorHAnsi" w:eastAsia="Garamond" w:hAnsiTheme="majorHAnsi" w:cstheme="majorBidi"/>
            <w:color w:val="24292E"/>
          </w:rPr>
          <w:t>lets Alex know that he is his “</w:t>
        </w:r>
      </w:ins>
      <w:ins w:id="1288" w:author="Ladera, Harrison" w:date="2018-05-06T19:34:00Z">
        <w:r w:rsidR="00A33179">
          <w:rPr>
            <w:rFonts w:asciiTheme="majorHAnsi" w:eastAsia="Garamond" w:hAnsiTheme="majorHAnsi" w:cstheme="majorBidi"/>
            <w:color w:val="24292E"/>
          </w:rPr>
          <w:t>P.E.T.</w:t>
        </w:r>
      </w:ins>
      <w:ins w:id="1289" w:author="Ladera, Harrison" w:date="2018-05-06T19:35:00Z">
        <w:r w:rsidR="00B36DF0">
          <w:rPr>
            <w:rFonts w:asciiTheme="majorHAnsi" w:eastAsia="Garamond" w:hAnsiTheme="majorHAnsi" w:cstheme="majorBidi"/>
            <w:color w:val="24292E"/>
          </w:rPr>
          <w:t>” which apparently stands for Personal Education Tracker</w:t>
        </w:r>
      </w:ins>
      <w:ins w:id="1290" w:author="Ladera, Harrison" w:date="2018-05-06T19:36:00Z">
        <w:r w:rsidR="00002041">
          <w:rPr>
            <w:rFonts w:asciiTheme="majorHAnsi" w:eastAsia="Garamond" w:hAnsiTheme="majorHAnsi" w:cstheme="majorBidi"/>
            <w:color w:val="24292E"/>
          </w:rPr>
          <w:t>, but to think of him just like anyone else</w:t>
        </w:r>
        <w:r w:rsidR="002B6359">
          <w:rPr>
            <w:rFonts w:asciiTheme="majorHAnsi" w:eastAsia="Garamond" w:hAnsiTheme="majorHAnsi" w:cstheme="majorBidi"/>
            <w:color w:val="24292E"/>
          </w:rPr>
          <w:t xml:space="preserve">. Major then says that he wants to be a part-time neurosurgeon </w:t>
        </w:r>
      </w:ins>
      <w:ins w:id="1291" w:author="Ladera, Harrison" w:date="2018-05-06T19:37:00Z">
        <w:r w:rsidR="002B6359">
          <w:rPr>
            <w:rFonts w:asciiTheme="majorHAnsi" w:eastAsia="Garamond" w:hAnsiTheme="majorHAnsi" w:cstheme="majorBidi"/>
            <w:color w:val="24292E"/>
          </w:rPr>
          <w:t xml:space="preserve">and </w:t>
        </w:r>
        <w:r w:rsidR="001053E4">
          <w:rPr>
            <w:rFonts w:asciiTheme="majorHAnsi" w:eastAsia="Garamond" w:hAnsiTheme="majorHAnsi" w:cstheme="majorBidi"/>
            <w:color w:val="24292E"/>
          </w:rPr>
          <w:t xml:space="preserve">a part-time </w:t>
        </w:r>
      </w:ins>
      <w:ins w:id="1292" w:author="Ladera, Harrison" w:date="2018-05-06T19:38:00Z">
        <w:r w:rsidR="001053E4">
          <w:rPr>
            <w:rFonts w:asciiTheme="majorHAnsi" w:eastAsia="Garamond" w:hAnsiTheme="majorHAnsi" w:cstheme="majorBidi"/>
            <w:color w:val="24292E"/>
          </w:rPr>
          <w:t xml:space="preserve">world renowned </w:t>
        </w:r>
      </w:ins>
      <w:ins w:id="1293" w:author="Ladera, Harrison" w:date="2018-05-06T19:37:00Z">
        <w:r w:rsidR="001053E4">
          <w:rPr>
            <w:rFonts w:asciiTheme="majorHAnsi" w:eastAsia="Garamond" w:hAnsiTheme="majorHAnsi" w:cstheme="majorBidi"/>
            <w:color w:val="24292E"/>
          </w:rPr>
          <w:t>exotic fur trader</w:t>
        </w:r>
      </w:ins>
      <w:ins w:id="1294" w:author="Ladera, Harrison" w:date="2018-05-06T19:38:00Z">
        <w:r w:rsidR="001053E4">
          <w:rPr>
            <w:rFonts w:asciiTheme="majorHAnsi" w:eastAsia="Garamond" w:hAnsiTheme="majorHAnsi" w:cstheme="majorBidi"/>
            <w:color w:val="24292E"/>
          </w:rPr>
          <w:t xml:space="preserve"> and shows Alex a picture of </w:t>
        </w:r>
        <w:r w:rsidR="00647ACF">
          <w:rPr>
            <w:rFonts w:asciiTheme="majorHAnsi" w:eastAsia="Garamond" w:hAnsiTheme="majorHAnsi" w:cstheme="majorBidi"/>
            <w:color w:val="24292E"/>
          </w:rPr>
          <w:t>what that could look like.</w:t>
        </w:r>
      </w:ins>
      <w:ins w:id="1295" w:author="Ladera, Harrison" w:date="2018-05-06T19:39:00Z">
        <w:r w:rsidR="007379AB">
          <w:rPr>
            <w:rFonts w:asciiTheme="majorHAnsi" w:eastAsia="Garamond" w:hAnsiTheme="majorHAnsi" w:cstheme="majorBidi"/>
            <w:color w:val="24292E"/>
          </w:rPr>
          <w:t xml:space="preserve"> </w:t>
        </w:r>
      </w:ins>
      <w:ins w:id="1296" w:author="Ladera, Harrison" w:date="2018-05-06T19:57:00Z">
        <w:r w:rsidR="001467CD">
          <w:rPr>
            <w:rFonts w:asciiTheme="majorHAnsi" w:eastAsia="Garamond" w:hAnsiTheme="majorHAnsi" w:cstheme="majorBidi"/>
            <w:color w:val="24292E"/>
          </w:rPr>
          <w:t xml:space="preserve">Major tells Alex that he has </w:t>
        </w:r>
        <w:r w:rsidR="00613D74">
          <w:rPr>
            <w:rFonts w:asciiTheme="majorHAnsi" w:eastAsia="Garamond" w:hAnsiTheme="majorHAnsi" w:cstheme="majorBidi"/>
            <w:color w:val="24292E"/>
          </w:rPr>
          <w:t xml:space="preserve">already earned </w:t>
        </w:r>
      </w:ins>
      <w:ins w:id="1297" w:author="Ladera, Harrison" w:date="2018-05-06T19:58:00Z">
        <w:r w:rsidR="00613D74">
          <w:rPr>
            <w:rFonts w:asciiTheme="majorHAnsi" w:eastAsia="Garamond" w:hAnsiTheme="majorHAnsi" w:cstheme="majorBidi"/>
            <w:color w:val="24292E"/>
          </w:rPr>
          <w:t xml:space="preserve">120 coins </w:t>
        </w:r>
        <w:r w:rsidR="00AC0EA6">
          <w:rPr>
            <w:rFonts w:asciiTheme="majorHAnsi" w:eastAsia="Garamond" w:hAnsiTheme="majorHAnsi" w:cstheme="majorBidi"/>
            <w:color w:val="24292E"/>
          </w:rPr>
          <w:t xml:space="preserve">for staying in school that entire day, and that he’d </w:t>
        </w:r>
        <w:r w:rsidR="00212326">
          <w:rPr>
            <w:rFonts w:asciiTheme="majorHAnsi" w:eastAsia="Garamond" w:hAnsiTheme="majorHAnsi" w:cstheme="majorBidi"/>
            <w:color w:val="24292E"/>
          </w:rPr>
          <w:t xml:space="preserve">get a streak-bonus if he was able to </w:t>
        </w:r>
      </w:ins>
      <w:ins w:id="1298" w:author="Ladera, Harrison" w:date="2018-05-06T19:59:00Z">
        <w:r w:rsidR="00212326">
          <w:rPr>
            <w:rFonts w:asciiTheme="majorHAnsi" w:eastAsia="Garamond" w:hAnsiTheme="majorHAnsi" w:cstheme="majorBidi"/>
            <w:color w:val="24292E"/>
          </w:rPr>
          <w:t>stay the entire time tomorrow.</w:t>
        </w:r>
      </w:ins>
      <w:ins w:id="1299" w:author="Ladera, Harrison" w:date="2018-05-06T19:58:00Z">
        <w:r w:rsidR="00613D74">
          <w:rPr>
            <w:rFonts w:asciiTheme="majorHAnsi" w:eastAsia="Garamond" w:hAnsiTheme="majorHAnsi" w:cstheme="majorBidi"/>
            <w:color w:val="24292E"/>
          </w:rPr>
          <w:t xml:space="preserve"> </w:t>
        </w:r>
      </w:ins>
      <w:ins w:id="1300" w:author="Ladera, Harrison" w:date="2018-05-06T19:40:00Z">
        <w:r w:rsidR="001E7046">
          <w:rPr>
            <w:rFonts w:asciiTheme="majorHAnsi" w:eastAsia="Garamond" w:hAnsiTheme="majorHAnsi" w:cstheme="majorBidi"/>
            <w:color w:val="24292E"/>
          </w:rPr>
          <w:t xml:space="preserve">Alex is </w:t>
        </w:r>
      </w:ins>
      <w:ins w:id="1301" w:author="Ladera, Harrison" w:date="2018-05-06T19:59:00Z">
        <w:r w:rsidR="00212326">
          <w:rPr>
            <w:rFonts w:asciiTheme="majorHAnsi" w:eastAsia="Garamond" w:hAnsiTheme="majorHAnsi" w:cstheme="majorBidi"/>
            <w:color w:val="24292E"/>
          </w:rPr>
          <w:t xml:space="preserve">also </w:t>
        </w:r>
      </w:ins>
      <w:ins w:id="1302" w:author="Ladera, Harrison" w:date="2018-05-06T19:40:00Z">
        <w:r w:rsidR="001E7046">
          <w:rPr>
            <w:rFonts w:asciiTheme="majorHAnsi" w:eastAsia="Garamond" w:hAnsiTheme="majorHAnsi" w:cstheme="majorBidi"/>
            <w:color w:val="24292E"/>
          </w:rPr>
          <w:t xml:space="preserve">excited </w:t>
        </w:r>
        <w:del w:id="1303" w:author="Melissa McClure" w:date="2018-05-11T17:21:00Z">
          <w:r w:rsidR="001E7046">
            <w:rPr>
              <w:rFonts w:asciiTheme="majorHAnsi" w:eastAsia="Garamond" w:hAnsiTheme="majorHAnsi" w:cstheme="majorBidi"/>
              <w:color w:val="24292E"/>
            </w:rPr>
            <w:delText xml:space="preserve"> </w:delText>
          </w:r>
        </w:del>
        <w:r w:rsidR="001E7046">
          <w:rPr>
            <w:rFonts w:asciiTheme="majorHAnsi" w:eastAsia="Garamond" w:hAnsiTheme="majorHAnsi" w:cstheme="majorBidi"/>
            <w:color w:val="24292E"/>
          </w:rPr>
          <w:t xml:space="preserve">to learn that he can buy </w:t>
        </w:r>
        <w:r w:rsidR="00B14587">
          <w:rPr>
            <w:rFonts w:asciiTheme="majorHAnsi" w:eastAsia="Garamond" w:hAnsiTheme="majorHAnsi" w:cstheme="majorBidi"/>
            <w:color w:val="24292E"/>
          </w:rPr>
          <w:t xml:space="preserve">the items Major was wearing with </w:t>
        </w:r>
      </w:ins>
      <w:ins w:id="1304" w:author="Ladera, Harrison" w:date="2018-05-06T19:59:00Z">
        <w:r w:rsidR="002E179D">
          <w:rPr>
            <w:rFonts w:asciiTheme="majorHAnsi" w:eastAsia="Garamond" w:hAnsiTheme="majorHAnsi" w:cstheme="majorBidi"/>
            <w:color w:val="24292E"/>
          </w:rPr>
          <w:t xml:space="preserve">his </w:t>
        </w:r>
      </w:ins>
      <w:ins w:id="1305" w:author="Ladera, Harrison" w:date="2018-05-06T19:40:00Z">
        <w:r w:rsidR="00B14587">
          <w:rPr>
            <w:rFonts w:asciiTheme="majorHAnsi" w:eastAsia="Garamond" w:hAnsiTheme="majorHAnsi" w:cstheme="majorBidi"/>
            <w:color w:val="24292E"/>
          </w:rPr>
          <w:t>coins</w:t>
        </w:r>
      </w:ins>
      <w:ins w:id="1306" w:author="Ladera, Harrison" w:date="2018-05-06T19:41:00Z">
        <w:r w:rsidR="00E55690">
          <w:rPr>
            <w:rFonts w:asciiTheme="majorHAnsi" w:eastAsia="Garamond" w:hAnsiTheme="majorHAnsi" w:cstheme="majorBidi"/>
            <w:color w:val="24292E"/>
          </w:rPr>
          <w:t xml:space="preserve"> and that he’d get bonus coins for </w:t>
        </w:r>
      </w:ins>
      <w:ins w:id="1307" w:author="Ladera, Harrison" w:date="2018-05-06T19:42:00Z">
        <w:r w:rsidR="00E55690">
          <w:rPr>
            <w:rFonts w:asciiTheme="majorHAnsi" w:eastAsia="Garamond" w:hAnsiTheme="majorHAnsi" w:cstheme="majorBidi"/>
            <w:color w:val="24292E"/>
          </w:rPr>
          <w:t>getting to class early and</w:t>
        </w:r>
        <w:r w:rsidR="00EB0D0C">
          <w:rPr>
            <w:rFonts w:asciiTheme="majorHAnsi" w:eastAsia="Garamond" w:hAnsiTheme="majorHAnsi" w:cstheme="majorBidi"/>
            <w:color w:val="24292E"/>
          </w:rPr>
          <w:t>/or staying late. He feels like that could be pretty doable</w:t>
        </w:r>
      </w:ins>
      <w:ins w:id="1308" w:author="Ladera, Harrison" w:date="2018-05-06T19:45:00Z">
        <w:r w:rsidR="00584BEF">
          <w:rPr>
            <w:rFonts w:asciiTheme="majorHAnsi" w:eastAsia="Garamond" w:hAnsiTheme="majorHAnsi" w:cstheme="majorBidi"/>
            <w:color w:val="24292E"/>
          </w:rPr>
          <w:t xml:space="preserve"> since he heard some kids in his class earlier that day talking about </w:t>
        </w:r>
        <w:r w:rsidR="009A49D7">
          <w:rPr>
            <w:rFonts w:asciiTheme="majorHAnsi" w:eastAsia="Garamond" w:hAnsiTheme="majorHAnsi" w:cstheme="majorBidi"/>
            <w:color w:val="24292E"/>
          </w:rPr>
          <w:t xml:space="preserve">meeting at 8:45 the next morning </w:t>
        </w:r>
      </w:ins>
      <w:ins w:id="1309" w:author="Ladera, Harrison" w:date="2018-05-06T19:46:00Z">
        <w:r w:rsidR="00DB2D7F">
          <w:rPr>
            <w:rFonts w:asciiTheme="majorHAnsi" w:eastAsia="Garamond" w:hAnsiTheme="majorHAnsi" w:cstheme="majorBidi"/>
            <w:color w:val="24292E"/>
          </w:rPr>
          <w:t>to trade items that they were able to purchase already. Alex feels</w:t>
        </w:r>
        <w:r w:rsidR="001E5FBB">
          <w:rPr>
            <w:rFonts w:asciiTheme="majorHAnsi" w:eastAsia="Garamond" w:hAnsiTheme="majorHAnsi" w:cstheme="majorBidi"/>
            <w:color w:val="24292E"/>
          </w:rPr>
          <w:t xml:space="preserve"> like it could be pretty cool getting to know some of the guys better </w:t>
        </w:r>
      </w:ins>
      <w:ins w:id="1310" w:author="Ladera, Harrison" w:date="2018-05-06T19:47:00Z">
        <w:r w:rsidR="00851BDB">
          <w:rPr>
            <w:rFonts w:asciiTheme="majorHAnsi" w:eastAsia="Garamond" w:hAnsiTheme="majorHAnsi" w:cstheme="majorBidi"/>
            <w:color w:val="24292E"/>
          </w:rPr>
          <w:t>as well</w:t>
        </w:r>
      </w:ins>
      <w:ins w:id="1311" w:author="Ladera, Harrison" w:date="2018-05-06T19:46:00Z">
        <w:r w:rsidR="001E5FBB">
          <w:rPr>
            <w:rFonts w:asciiTheme="majorHAnsi" w:eastAsia="Garamond" w:hAnsiTheme="majorHAnsi" w:cstheme="majorBidi"/>
            <w:color w:val="24292E"/>
          </w:rPr>
          <w:t xml:space="preserve"> since they</w:t>
        </w:r>
      </w:ins>
      <w:ins w:id="1312" w:author="Ladera, Harrison" w:date="2018-05-06T19:47:00Z">
        <w:r w:rsidR="001E5FBB">
          <w:rPr>
            <w:rFonts w:asciiTheme="majorHAnsi" w:eastAsia="Garamond" w:hAnsiTheme="majorHAnsi" w:cstheme="majorBidi"/>
            <w:color w:val="24292E"/>
          </w:rPr>
          <w:t xml:space="preserve"> have</w:t>
        </w:r>
      </w:ins>
      <w:ins w:id="1313" w:author="Ladera, Harrison" w:date="2018-05-06T19:46:00Z">
        <w:r w:rsidR="001E5FBB">
          <w:rPr>
            <w:rFonts w:asciiTheme="majorHAnsi" w:eastAsia="Garamond" w:hAnsiTheme="majorHAnsi" w:cstheme="majorBidi"/>
            <w:color w:val="24292E"/>
          </w:rPr>
          <w:t xml:space="preserve"> only ever</w:t>
        </w:r>
      </w:ins>
      <w:ins w:id="1314" w:author="Ladera, Harrison" w:date="2018-05-06T19:47:00Z">
        <w:r w:rsidR="001E5FBB">
          <w:rPr>
            <w:rFonts w:asciiTheme="majorHAnsi" w:eastAsia="Garamond" w:hAnsiTheme="majorHAnsi" w:cstheme="majorBidi"/>
            <w:color w:val="24292E"/>
          </w:rPr>
          <w:t xml:space="preserve"> really talked in passing.</w:t>
        </w:r>
        <w:r w:rsidR="00851BDB">
          <w:rPr>
            <w:rFonts w:asciiTheme="majorHAnsi" w:eastAsia="Garamond" w:hAnsiTheme="majorHAnsi" w:cstheme="majorBidi"/>
            <w:color w:val="24292E"/>
          </w:rPr>
          <w:t xml:space="preserve"> Major then asks Alex </w:t>
        </w:r>
      </w:ins>
      <w:ins w:id="1315" w:author="Ladera, Harrison" w:date="2018-05-06T19:48:00Z">
        <w:r w:rsidR="00851BDB">
          <w:rPr>
            <w:rFonts w:asciiTheme="majorHAnsi" w:eastAsia="Garamond" w:hAnsiTheme="majorHAnsi" w:cstheme="majorBidi"/>
            <w:color w:val="24292E"/>
          </w:rPr>
          <w:t>how long it takes to get ready in the morning</w:t>
        </w:r>
      </w:ins>
      <w:ins w:id="1316" w:author="Ladera, Harrison" w:date="2018-05-06T19:47:00Z">
        <w:r w:rsidR="00851BDB">
          <w:rPr>
            <w:rFonts w:asciiTheme="majorHAnsi" w:eastAsia="Garamond" w:hAnsiTheme="majorHAnsi" w:cstheme="majorBidi"/>
            <w:color w:val="24292E"/>
          </w:rPr>
          <w:t>, how many ala</w:t>
        </w:r>
      </w:ins>
      <w:ins w:id="1317" w:author="Ladera, Harrison" w:date="2018-05-06T19:48:00Z">
        <w:r w:rsidR="00851BDB">
          <w:rPr>
            <w:rFonts w:asciiTheme="majorHAnsi" w:eastAsia="Garamond" w:hAnsiTheme="majorHAnsi" w:cstheme="majorBidi"/>
            <w:color w:val="24292E"/>
          </w:rPr>
          <w:t>rms it takes to wake up, and how much time it usually takes to get to class.</w:t>
        </w:r>
      </w:ins>
      <w:ins w:id="1318" w:author="Ladera, Harrison" w:date="2018-05-06T19:49:00Z">
        <w:r w:rsidR="00EF5E18">
          <w:rPr>
            <w:rFonts w:asciiTheme="majorHAnsi" w:eastAsia="Garamond" w:hAnsiTheme="majorHAnsi" w:cstheme="majorBidi"/>
            <w:color w:val="24292E"/>
          </w:rPr>
          <w:t xml:space="preserve"> Major replies saying that </w:t>
        </w:r>
        <w:r w:rsidR="00665AB2">
          <w:rPr>
            <w:rFonts w:asciiTheme="majorHAnsi" w:eastAsia="Garamond" w:hAnsiTheme="majorHAnsi" w:cstheme="majorBidi"/>
            <w:color w:val="24292E"/>
          </w:rPr>
          <w:t>Alex should set 3 alarms</w:t>
        </w:r>
      </w:ins>
      <w:ins w:id="1319" w:author="Ladera, Harrison" w:date="2018-05-06T19:50:00Z">
        <w:r w:rsidR="00665AB2">
          <w:rPr>
            <w:rFonts w:asciiTheme="majorHAnsi" w:eastAsia="Garamond" w:hAnsiTheme="majorHAnsi" w:cstheme="majorBidi"/>
            <w:color w:val="24292E"/>
          </w:rPr>
          <w:t xml:space="preserve"> for 7:</w:t>
        </w:r>
        <w:r w:rsidR="00CD01CC">
          <w:rPr>
            <w:rFonts w:asciiTheme="majorHAnsi" w:eastAsia="Garamond" w:hAnsiTheme="majorHAnsi" w:cstheme="majorBidi"/>
            <w:color w:val="24292E"/>
          </w:rPr>
          <w:t>00, 7</w:t>
        </w:r>
      </w:ins>
      <w:ins w:id="1320" w:author="Ladera, Harrison" w:date="2018-05-06T19:51:00Z">
        <w:r w:rsidR="00CD01CC">
          <w:rPr>
            <w:rFonts w:asciiTheme="majorHAnsi" w:eastAsia="Garamond" w:hAnsiTheme="majorHAnsi" w:cstheme="majorBidi"/>
            <w:color w:val="24292E"/>
          </w:rPr>
          <w:t>:</w:t>
        </w:r>
      </w:ins>
      <w:ins w:id="1321" w:author="Ladera, Harrison" w:date="2018-05-06T19:50:00Z">
        <w:r w:rsidR="00665AB2">
          <w:rPr>
            <w:rFonts w:asciiTheme="majorHAnsi" w:eastAsia="Garamond" w:hAnsiTheme="majorHAnsi" w:cstheme="majorBidi"/>
            <w:color w:val="24292E"/>
          </w:rPr>
          <w:t>30, and 8:</w:t>
        </w:r>
      </w:ins>
      <w:ins w:id="1322" w:author="Ladera, Harrison" w:date="2018-05-06T19:51:00Z">
        <w:r w:rsidR="00CD01CC">
          <w:rPr>
            <w:rFonts w:asciiTheme="majorHAnsi" w:eastAsia="Garamond" w:hAnsiTheme="majorHAnsi" w:cstheme="majorBidi"/>
            <w:color w:val="24292E"/>
          </w:rPr>
          <w:t>00</w:t>
        </w:r>
      </w:ins>
      <w:ins w:id="1323" w:author="Ladera, Harrison" w:date="2018-05-06T19:50:00Z">
        <w:r w:rsidR="00CD01CC">
          <w:rPr>
            <w:rFonts w:asciiTheme="majorHAnsi" w:eastAsia="Garamond" w:hAnsiTheme="majorHAnsi" w:cstheme="majorBidi"/>
            <w:color w:val="24292E"/>
          </w:rPr>
          <w:t xml:space="preserve"> am in order to get to clas</w:t>
        </w:r>
      </w:ins>
      <w:ins w:id="1324" w:author="Ladera, Harrison" w:date="2018-05-06T19:51:00Z">
        <w:r w:rsidR="00CD01CC">
          <w:rPr>
            <w:rFonts w:asciiTheme="majorHAnsi" w:eastAsia="Garamond" w:hAnsiTheme="majorHAnsi" w:cstheme="majorBidi"/>
            <w:color w:val="24292E"/>
          </w:rPr>
          <w:t xml:space="preserve">s with </w:t>
        </w:r>
        <w:r w:rsidR="002D2023">
          <w:rPr>
            <w:rFonts w:asciiTheme="majorHAnsi" w:eastAsia="Garamond" w:hAnsiTheme="majorHAnsi" w:cstheme="majorBidi"/>
            <w:color w:val="24292E"/>
          </w:rPr>
          <w:t xml:space="preserve">on time. Alex notices that it those alarms would probably get him to class about 10 minutes </w:t>
        </w:r>
      </w:ins>
      <w:ins w:id="1325" w:author="Ladera, Harrison" w:date="2018-05-06T19:52:00Z">
        <w:r w:rsidR="002D2023">
          <w:rPr>
            <w:rFonts w:asciiTheme="majorHAnsi" w:eastAsia="Garamond" w:hAnsiTheme="majorHAnsi" w:cstheme="majorBidi"/>
            <w:color w:val="24292E"/>
          </w:rPr>
          <w:t>early</w:t>
        </w:r>
        <w:r w:rsidR="00094C3F">
          <w:rPr>
            <w:rFonts w:asciiTheme="majorHAnsi" w:eastAsia="Garamond" w:hAnsiTheme="majorHAnsi" w:cstheme="majorBidi"/>
            <w:color w:val="24292E"/>
          </w:rPr>
          <w:t>.</w:t>
        </w:r>
        <w:r w:rsidR="005F580F">
          <w:rPr>
            <w:rFonts w:asciiTheme="majorHAnsi" w:eastAsia="Garamond" w:hAnsiTheme="majorHAnsi" w:cstheme="majorBidi"/>
            <w:color w:val="24292E"/>
          </w:rPr>
          <w:t xml:space="preserve"> Major then yawns </w:t>
        </w:r>
      </w:ins>
      <w:ins w:id="1326" w:author="Ladera, Harrison" w:date="2018-05-06T19:53:00Z">
        <w:r w:rsidR="005F580F">
          <w:rPr>
            <w:rFonts w:asciiTheme="majorHAnsi" w:eastAsia="Garamond" w:hAnsiTheme="majorHAnsi" w:cstheme="majorBidi"/>
            <w:color w:val="24292E"/>
          </w:rPr>
          <w:t xml:space="preserve">and says he’s </w:t>
        </w:r>
        <w:r w:rsidR="002551F3">
          <w:rPr>
            <w:rFonts w:asciiTheme="majorHAnsi" w:eastAsia="Garamond" w:hAnsiTheme="majorHAnsi" w:cstheme="majorBidi"/>
            <w:color w:val="24292E"/>
          </w:rPr>
          <w:t xml:space="preserve">going to go to bed, Alex should as well, and that he hopes to see Alex tomorrow. </w:t>
        </w:r>
        <w:r w:rsidR="007262AA">
          <w:rPr>
            <w:rFonts w:asciiTheme="majorHAnsi" w:eastAsia="Garamond" w:hAnsiTheme="majorHAnsi" w:cstheme="majorBidi"/>
            <w:color w:val="24292E"/>
          </w:rPr>
          <w:t xml:space="preserve">Alex closes the TrackAdemy </w:t>
        </w:r>
      </w:ins>
      <w:ins w:id="1327" w:author="Ladera, Harrison" w:date="2018-05-06T19:54:00Z">
        <w:r w:rsidR="007262AA">
          <w:rPr>
            <w:rFonts w:asciiTheme="majorHAnsi" w:eastAsia="Garamond" w:hAnsiTheme="majorHAnsi" w:cstheme="majorBidi"/>
            <w:color w:val="24292E"/>
          </w:rPr>
          <w:t>game</w:t>
        </w:r>
      </w:ins>
      <w:ins w:id="1328" w:author="Ladera, Harrison" w:date="2018-05-06T19:53:00Z">
        <w:r w:rsidR="007262AA">
          <w:rPr>
            <w:rFonts w:asciiTheme="majorHAnsi" w:eastAsia="Garamond" w:hAnsiTheme="majorHAnsi" w:cstheme="majorBidi"/>
            <w:color w:val="24292E"/>
          </w:rPr>
          <w:t xml:space="preserve"> </w:t>
        </w:r>
      </w:ins>
      <w:ins w:id="1329" w:author="Ladera, Harrison" w:date="2018-05-06T19:54:00Z">
        <w:r w:rsidR="007262AA">
          <w:rPr>
            <w:rFonts w:asciiTheme="majorHAnsi" w:eastAsia="Garamond" w:hAnsiTheme="majorHAnsi" w:cstheme="majorBidi"/>
            <w:color w:val="24292E"/>
          </w:rPr>
          <w:t xml:space="preserve">and begins feeling </w:t>
        </w:r>
      </w:ins>
      <w:ins w:id="1330" w:author="Ladera, Harrison" w:date="2018-05-06T19:55:00Z">
        <w:r w:rsidR="0028512C">
          <w:rPr>
            <w:rFonts w:asciiTheme="majorHAnsi" w:eastAsia="Garamond" w:hAnsiTheme="majorHAnsi" w:cstheme="majorBidi"/>
            <w:color w:val="24292E"/>
          </w:rPr>
          <w:t xml:space="preserve">his addiction to the game already starting to creep up. </w:t>
        </w:r>
        <w:r w:rsidR="00C50B4E">
          <w:rPr>
            <w:rFonts w:asciiTheme="majorHAnsi" w:eastAsia="Garamond" w:hAnsiTheme="majorHAnsi" w:cstheme="majorBidi"/>
            <w:color w:val="24292E"/>
          </w:rPr>
          <w:t>Alex sets his a</w:t>
        </w:r>
      </w:ins>
      <w:ins w:id="1331" w:author="Ladera, Harrison" w:date="2018-05-06T19:56:00Z">
        <w:r w:rsidR="00C50B4E">
          <w:rPr>
            <w:rFonts w:asciiTheme="majorHAnsi" w:eastAsia="Garamond" w:hAnsiTheme="majorHAnsi" w:cstheme="majorBidi"/>
            <w:color w:val="24292E"/>
          </w:rPr>
          <w:t>larms for the next day and goes to sleep ready to earn some coins.</w:t>
        </w:r>
      </w:ins>
      <w:ins w:id="1332" w:author="Ladera, Harrison" w:date="2018-05-06T19:54:00Z">
        <w:r w:rsidR="007262AA">
          <w:rPr>
            <w:rFonts w:asciiTheme="majorHAnsi" w:eastAsia="Garamond" w:hAnsiTheme="majorHAnsi" w:cstheme="majorBidi"/>
            <w:color w:val="24292E"/>
          </w:rPr>
          <w:t xml:space="preserve"> </w:t>
        </w:r>
      </w:ins>
    </w:p>
    <w:p w14:paraId="7D4FE730" w14:textId="7AB7A1E4" w:rsidR="2D3F41F8" w:rsidRPr="0088688E" w:rsidRDefault="2D3F41F8">
      <w:pPr>
        <w:ind w:left="720"/>
        <w:rPr>
          <w:rFonts w:asciiTheme="majorHAnsi" w:eastAsia="Garamond" w:hAnsiTheme="majorHAnsi" w:cstheme="majorHAnsi"/>
          <w:color w:val="24292E"/>
          <w:rPrChange w:id="1333" w:author="Melissa McClure" w:date="2018-05-06T12:29:00Z">
            <w:rPr/>
          </w:rPrChange>
        </w:rPr>
        <w:pPrChange w:id="1334" w:author="Shadabi, Shokoufeh" w:date="2018-05-05T17:40:00Z">
          <w:pPr/>
        </w:pPrChange>
      </w:pPr>
    </w:p>
    <w:p w14:paraId="447BF9BF" w14:textId="38F34EA4" w:rsidR="0EF8317B" w:rsidRPr="004C3314" w:rsidRDefault="0EF8317B">
      <w:pPr>
        <w:pStyle w:val="Heading5"/>
        <w:ind w:firstLine="720"/>
        <w:rPr>
          <w:rFonts w:eastAsia="Garamond" w:cstheme="majorHAnsi"/>
          <w:b/>
          <w:color w:val="24292E"/>
        </w:rPr>
        <w:pPrChange w:id="1335" w:author="Melissa McClure" w:date="2018-05-04T14:10:00Z">
          <w:pPr>
            <w:pStyle w:val="Heading5"/>
          </w:pPr>
        </w:pPrChange>
      </w:pPr>
      <w:r w:rsidRPr="0088688E">
        <w:rPr>
          <w:rFonts w:eastAsia="Garamond" w:cstheme="majorHAnsi"/>
          <w:b/>
          <w:color w:val="24292E"/>
          <w:rPrChange w:id="1336" w:author="Melissa McClure" w:date="2018-05-06T12:29:00Z">
            <w:rPr>
              <w:rFonts w:ascii="Garamond" w:eastAsia="Garamond" w:hAnsi="Garamond" w:cs="Garamond"/>
              <w:b/>
              <w:bCs/>
              <w:color w:val="24292E"/>
            </w:rPr>
          </w:rPrChange>
        </w:rPr>
        <w:t xml:space="preserve">6.2        Administrator Scenarios </w:t>
      </w:r>
    </w:p>
    <w:p w14:paraId="2C282F0F" w14:textId="5FA9109D" w:rsidR="003E2FFC" w:rsidRPr="00557E32" w:rsidDel="00DA792A" w:rsidRDefault="003E2FFC" w:rsidP="00DA792A">
      <w:pPr>
        <w:ind w:left="720" w:right="720"/>
        <w:jc w:val="both"/>
        <w:rPr>
          <w:del w:id="1337" w:author="Unknown"/>
          <w:rFonts w:asciiTheme="majorHAnsi" w:hAnsiTheme="majorHAnsi" w:cstheme="majorHAnsi"/>
          <w:i/>
          <w:color w:val="ED7D31" w:themeColor="accent2"/>
        </w:rPr>
      </w:pPr>
    </w:p>
    <w:p w14:paraId="3E6302CF" w14:textId="77777777" w:rsidR="00DA792A" w:rsidRPr="00DA792A" w:rsidRDefault="00DA792A">
      <w:pPr>
        <w:ind w:left="720"/>
        <w:rPr>
          <w:ins w:id="1338" w:author="Melissa McClure" w:date="2018-05-06T12:36:00Z"/>
          <w:rFonts w:cstheme="majorHAnsi"/>
          <w:color w:val="ED7D31" w:themeColor="accent2"/>
          <w:rPrChange w:id="1339" w:author="Melissa McClure" w:date="2018-05-06T12:36:00Z">
            <w:rPr>
              <w:ins w:id="1340" w:author="Melissa McClure" w:date="2018-05-06T12:36:00Z"/>
              <w:rFonts w:cstheme="majorHAnsi"/>
            </w:rPr>
          </w:rPrChange>
        </w:rPr>
        <w:pPrChange w:id="1341" w:author="Melissa McClure" w:date="2018-05-04T14:11:00Z">
          <w:pPr>
            <w:pStyle w:val="Heading5"/>
          </w:pPr>
        </w:pPrChange>
      </w:pPr>
    </w:p>
    <w:p w14:paraId="4C8307C6" w14:textId="170F315E" w:rsidR="005750CE" w:rsidRPr="003E12E9" w:rsidRDefault="005750CE">
      <w:pPr>
        <w:ind w:left="720" w:right="720"/>
        <w:jc w:val="both"/>
        <w:rPr>
          <w:rFonts w:asciiTheme="majorHAnsi" w:eastAsia="Garamond" w:hAnsiTheme="majorHAnsi" w:cstheme="majorBidi"/>
          <w:color w:val="24292E"/>
        </w:rPr>
        <w:pPrChange w:id="1342" w:author="Melissa McClure" w:date="2018-05-06T12:36:00Z">
          <w:pPr>
            <w:ind w:left="720"/>
          </w:pPr>
        </w:pPrChange>
      </w:pPr>
      <w:ins w:id="1343" w:author="Ladera, Harrison" w:date="2018-05-05T17:26:00Z">
        <w:r w:rsidRPr="00AE10EE">
          <w:rPr>
            <w:rFonts w:asciiTheme="majorHAnsi" w:eastAsia="Garamond" w:hAnsiTheme="majorHAnsi" w:cstheme="majorBidi"/>
            <w:color w:val="24292E"/>
          </w:rPr>
          <w:t>Local Terminal:</w:t>
        </w:r>
      </w:ins>
    </w:p>
    <w:p w14:paraId="657DCD82" w14:textId="285A0489" w:rsidR="0EF8317B" w:rsidRPr="00DA792A" w:rsidRDefault="00DA792A">
      <w:pPr>
        <w:ind w:left="720" w:right="720"/>
        <w:jc w:val="both"/>
        <w:rPr>
          <w:del w:id="1344" w:author="Unknown"/>
          <w:rFonts w:asciiTheme="majorHAnsi" w:hAnsiTheme="majorHAnsi" w:cstheme="majorHAnsi"/>
          <w:sz w:val="20"/>
          <w:rPrChange w:id="1345" w:author="Melissa McClure" w:date="2018-05-06T12:36:00Z">
            <w:rPr>
              <w:del w:id="1346" w:author="Unknown"/>
            </w:rPr>
          </w:rPrChange>
        </w:rPr>
        <w:pPrChange w:id="1347" w:author="Melissa McClure" w:date="2018-05-06T12:36:00Z">
          <w:pPr>
            <w:ind w:left="720"/>
          </w:pPr>
        </w:pPrChange>
      </w:pPr>
      <w:ins w:id="1348" w:author="Melissa McClure" w:date="2018-05-06T12:36:00Z">
        <w:r>
          <w:rPr>
            <w:rFonts w:asciiTheme="majorHAnsi" w:eastAsia="Garamond" w:hAnsiTheme="majorHAnsi" w:cstheme="majorHAnsi"/>
            <w:color w:val="24292E"/>
          </w:rPr>
          <w:tab/>
        </w:r>
      </w:ins>
      <w:del w:id="1349" w:author="Unknown">
        <w:r w:rsidR="0EF8317B" w:rsidRPr="00DA792A">
          <w:rPr>
            <w:rFonts w:asciiTheme="majorHAnsi" w:eastAsia="Garamond" w:hAnsiTheme="majorHAnsi" w:cstheme="majorHAnsi"/>
            <w:color w:val="24292E"/>
            <w:sz w:val="20"/>
            <w:rPrChange w:id="1350" w:author="Melissa McClure" w:date="2018-05-06T12:36:00Z">
              <w:rPr>
                <w:rFonts w:ascii="Garamond" w:eastAsia="Garamond" w:hAnsi="Garamond" w:cs="Garamond"/>
                <w:color w:val="24292E"/>
              </w:rPr>
            </w:rPrChange>
          </w:rPr>
          <w:delText>Genie arrives to class at 8:50 am and is excited to try out this way of trying taking attendance, but also nervous because she hasn't really been taught how to use the computer program and she got to class a little bit later than she hoped to that day. She was told by the principal that it would be easy because all that she'd have to do was double click on the AttendanceTracker icon which was already set to the desktop screen to open the program. Then that she'd have to click her picture when the window popped up on the screen which would open a text box below it is asking for a password, which is her birthday (April 29, 1946 as 4291946). Genie puts her bag down on her chair at the front of the classroom, her coffee on her desk, and the tomato bisque she brought for lunch in the mini refrigerator under the teacher's desk, and then heads to toward the computer next to the door. Genie looks for the power button to turn on the computer for a couple minutes before chuckling when it turns out the power button is actually underneath the screen. After the computer turns on and she is looking at the desktop screen, she sees the AttendanceTracker icon (and label) in the third row all the way to the left of the screen and double clicks it - this is the moment of truth. A window pops up after about 3 seconds and she sees a horizontal row of pictures of the faculty, with herself in the second position. She clicks her picture, then types her birthdate in the textbox that appears below her picture just like she was told it would. She clicks the button that appears to the text box that says, "Log in!" and is taken to another screen that has pictures of all the students in one box to the left of the screen, and an empty box on the right, with text at the top saying: “Students! Mark yourself present by clicking and dragging your picture from the left box to mark yourself present, and the other way when you're ready to head home for the day! ~ Love, Ms. Genie”.  Genie turns and heads back to her desk, proud of herself for being able to start this new attendance taking method, and relieved that it was easy enough that she didn't have to look like the confused old lady who didn't know how to work a computer.</w:delText>
        </w:r>
      </w:del>
    </w:p>
    <w:p w14:paraId="32243C64" w14:textId="1BCABAC8" w:rsidR="00C46440" w:rsidRPr="00DA792A" w:rsidDel="00DA792A" w:rsidRDefault="0EF8317B">
      <w:pPr>
        <w:ind w:left="720" w:right="720"/>
        <w:jc w:val="both"/>
        <w:rPr>
          <w:ins w:id="1351" w:author="Ladera, Harrison" w:date="2018-05-04T16:30:00Z"/>
          <w:del w:id="1352" w:author="Melissa McClure" w:date="2018-05-06T12:36:00Z"/>
          <w:rFonts w:asciiTheme="majorHAnsi" w:hAnsiTheme="majorHAnsi" w:cstheme="majorHAnsi"/>
          <w:color w:val="000000"/>
          <w:szCs w:val="24"/>
          <w:rPrChange w:id="1353" w:author="Melissa McClure" w:date="2018-05-06T12:36:00Z">
            <w:rPr>
              <w:ins w:id="1354" w:author="Ladera, Harrison" w:date="2018-05-04T16:30:00Z"/>
              <w:del w:id="1355" w:author="Melissa McClure" w:date="2018-05-06T12:36:00Z"/>
              <w:rFonts w:ascii="Times" w:hAnsi="Times" w:cs="Times"/>
              <w:color w:val="000000"/>
              <w:sz w:val="24"/>
              <w:szCs w:val="24"/>
            </w:rPr>
          </w:rPrChange>
        </w:rPr>
        <w:pPrChange w:id="1356" w:author="Melissa McClure" w:date="2018-05-06T12:36:00Z">
          <w:pPr>
            <w:ind w:left="720"/>
          </w:pPr>
        </w:pPrChange>
      </w:pPr>
      <w:del w:id="1357" w:author="Unknown">
        <w:r w:rsidRPr="00DA792A">
          <w:rPr>
            <w:rFonts w:asciiTheme="majorHAnsi" w:eastAsia="Garamond" w:hAnsiTheme="majorHAnsi" w:cstheme="majorHAnsi"/>
            <w:color w:val="24292E"/>
            <w:sz w:val="20"/>
            <w:rPrChange w:id="1358" w:author="Melissa McClure" w:date="2018-05-06T12:36:00Z">
              <w:rPr>
                <w:rFonts w:ascii="Garamond" w:eastAsia="Garamond" w:hAnsi="Garamond" w:cs="Garamond"/>
                <w:color w:val="24292E"/>
              </w:rPr>
            </w:rPrChange>
          </w:rPr>
          <w:delText xml:space="preserve">Scenario for clocking out: When class ends, and students are heading out of the classroom, Genie heads over to the computer </w:delText>
        </w:r>
      </w:del>
      <w:del w:id="1359" w:author="Ladera, Harrison" w:date="2018-05-05T17:26:00Z">
        <w:r w:rsidRPr="00DA792A" w:rsidDel="005750CE">
          <w:rPr>
            <w:rFonts w:asciiTheme="majorHAnsi" w:eastAsia="Garamond" w:hAnsiTheme="majorHAnsi" w:cstheme="majorHAnsi"/>
            <w:color w:val="24292E"/>
            <w:sz w:val="20"/>
            <w:rPrChange w:id="1360" w:author="Melissa McClure" w:date="2018-05-06T12:36:00Z">
              <w:rPr>
                <w:rFonts w:ascii="Garamond" w:eastAsia="Garamond" w:hAnsi="Garamond" w:cs="Garamond"/>
                <w:color w:val="24292E"/>
              </w:rPr>
            </w:rPrChange>
          </w:rPr>
          <w:delText>nea</w:delText>
        </w:r>
      </w:del>
      <w:del w:id="1361" w:author="Unknown">
        <w:r w:rsidRPr="00DA792A">
          <w:rPr>
            <w:rFonts w:asciiTheme="majorHAnsi" w:eastAsia="Garamond" w:hAnsiTheme="majorHAnsi" w:cstheme="majorHAnsi"/>
            <w:color w:val="24292E"/>
            <w:sz w:val="20"/>
            <w:rPrChange w:id="1362" w:author="Melissa McClure" w:date="2018-05-06T12:36:00Z">
              <w:rPr>
                <w:rFonts w:ascii="Garamond" w:eastAsia="Garamond" w:hAnsi="Garamond" w:cs="Garamond"/>
                <w:color w:val="24292E"/>
              </w:rPr>
            </w:rPrChange>
          </w:rPr>
          <w:delText xml:space="preserve"> the door. She was told how to start the system, but not how to end it, if it even needed to be ended. She steps up to the screen and begins looking for anything that might indicate that she'd have to do something once her class ended. She then sees in the top right corner of the screen a button about the size of a chubby eraser with the text, "Click here when class ends &lt;3", and so she clicks it. The window for the program goes blank all except for some text in the center with the words "Thank you, Genie, for all your exceptional work that period :)" which shows for a couple of seconds before blinking back to the initial faculty login page that she saw when she first opened up the program. She likes this new way of taking attendance and enjoys the fact that her students will feel a little more ownership of their attendance as they're the ones marking themselves present. Genie then heads back to her desk to finish her coffee and read her book a little before her Advisory begins. As Genie gets back home after a day of school and a trip to the grocery store, she remembers that she noticed that Jason hadn't been in class for what feels like a week now. She decides to check on his attendance statistics really quick before putting her groceries away, so she puts her things down in the kitchen and walks into her living room where there's a desk near a window with her laptop on it. She opens her laptop, clicks on the Safari icon on the bottom of her screen, and types myschoolsattendancereporter.com into the website box at the top of her Safari window. Genie is taken to the homepage which shows the faculty pictures in a row toward the top of the page and then the students pictures lower on the page. She assumes that logging in to this site is the same </w:delText>
        </w:r>
        <w:r w:rsidRPr="00DA792A">
          <w:rPr>
            <w:rFonts w:asciiTheme="majorHAnsi" w:eastAsia="Garamond" w:hAnsiTheme="majorHAnsi" w:cstheme="majorHAnsi"/>
            <w:color w:val="24292E"/>
            <w:sz w:val="20"/>
            <w:rPrChange w:id="1363" w:author="Melissa McClure" w:date="2018-05-06T12:36:00Z">
              <w:rPr>
                <w:rFonts w:ascii="Garamond" w:eastAsia="Garamond" w:hAnsi="Garamond" w:cs="Garamond"/>
                <w:color w:val="24292E"/>
              </w:rPr>
            </w:rPrChange>
          </w:rPr>
          <w:lastRenderedPageBreak/>
          <w:delText>as the program at the school and luckily, she was right (or maybe it wasn't luck). She's taken to a screen that has two buttons: "All Students" and "Select a Student". Genie decides to click on the "Select a Student" button, and when she does a list of students' names in first-name alphabetical order appears with their picture just to the right of the name. Genie scrolls down until she sees the Jason and his picture then clicks it. The screen refreshes and the button now says "Jason McDonald" and just below it is his picture, three buttons (last week, last month, last year), some text saying "Showing this week:" with Jason's attendance statistics for that week. Because Genie is more curious about how much he's been showing up over time, she clicks on the button that says "Last Month" and the page refreshes again showing Jason's attendance statistics over the past month. She sees that Jason had a streak of 12 days in a row of coming to class but had also missed the past week and a half of school, and on average he was staying in school for about 5 hours per day. Now she really begins to wonder if something is wrong with Jason, so she connects her computer to her printer and clicks the button at the bottom of the webpage that says, "Print Report for Student", right next to the button "Print Report for Faculty". When the printout comes out of the printer she's relieved to see that not all of the statistics are on the sheet like "Most recent missed class streak". Genie plans on having a chat with Jason about why he's been missing a little more class than usual and congratulate him for him how well he's been doing. Genie then scrolls up to the top of the webpage and clicks the "Logout" button at the top right and closes her Safari window to go and put her groceries away.</w:delText>
        </w:r>
      </w:del>
      <w:ins w:id="1364" w:author="Ladera, Harrison" w:date="2018-05-04T16:30:00Z">
        <w:r w:rsidR="00E1488E" w:rsidRPr="00DA792A">
          <w:rPr>
            <w:rFonts w:asciiTheme="majorHAnsi" w:hAnsiTheme="majorHAnsi" w:cstheme="majorHAnsi"/>
            <w:color w:val="000000"/>
            <w:szCs w:val="24"/>
            <w:rPrChange w:id="1365" w:author="Melissa McClure" w:date="2018-05-06T12:36:00Z">
              <w:rPr>
                <w:rFonts w:ascii="Times" w:hAnsi="Times" w:cs="Times"/>
                <w:color w:val="000000"/>
                <w:sz w:val="24"/>
                <w:szCs w:val="24"/>
              </w:rPr>
            </w:rPrChange>
          </w:rPr>
          <w:t xml:space="preserve">Genie arrives to class at 8:50 am excited, and a little nervous, to try out this way of trying taking attendance. She got to class a little bit later than she hoped to that </w:t>
        </w:r>
        <w:del w:id="1366" w:author="Melissa McClure" w:date="2018-05-06T17:34:00Z">
          <w:r w:rsidR="00E1488E" w:rsidRPr="00DA792A" w:rsidDel="00C779D0">
            <w:rPr>
              <w:rFonts w:asciiTheme="majorHAnsi" w:hAnsiTheme="majorHAnsi" w:cstheme="majorHAnsi"/>
              <w:color w:val="000000"/>
              <w:szCs w:val="24"/>
              <w:rPrChange w:id="1367" w:author="Melissa McClure" w:date="2018-05-06T12:36:00Z">
                <w:rPr>
                  <w:rFonts w:ascii="Times" w:hAnsi="Times" w:cs="Times"/>
                  <w:color w:val="000000"/>
                  <w:sz w:val="24"/>
                  <w:szCs w:val="24"/>
                </w:rPr>
              </w:rPrChange>
            </w:rPr>
            <w:delText>day</w:delText>
          </w:r>
        </w:del>
      </w:ins>
      <w:ins w:id="1368" w:author="Melissa McClure" w:date="2018-05-06T17:34:00Z">
        <w:r w:rsidR="00C779D0" w:rsidRPr="00C779D0">
          <w:rPr>
            <w:rFonts w:asciiTheme="majorHAnsi" w:hAnsiTheme="majorHAnsi" w:cstheme="majorHAnsi"/>
            <w:color w:val="000000"/>
            <w:szCs w:val="24"/>
          </w:rPr>
          <w:t>day,</w:t>
        </w:r>
      </w:ins>
      <w:ins w:id="1369" w:author="Ladera, Harrison" w:date="2018-05-04T16:30:00Z">
        <w:r w:rsidR="00E1488E" w:rsidRPr="00DA792A">
          <w:rPr>
            <w:rFonts w:asciiTheme="majorHAnsi" w:hAnsiTheme="majorHAnsi" w:cstheme="majorHAnsi"/>
            <w:color w:val="000000"/>
            <w:szCs w:val="24"/>
            <w:rPrChange w:id="1370" w:author="Melissa McClure" w:date="2018-05-06T12:36:00Z">
              <w:rPr>
                <w:rFonts w:ascii="Times" w:hAnsi="Times" w:cs="Times"/>
                <w:color w:val="000000"/>
                <w:sz w:val="24"/>
                <w:szCs w:val="24"/>
              </w:rPr>
            </w:rPrChange>
          </w:rPr>
          <w:t xml:space="preserve"> so she won’t have much time to figure out the new system if it’s confusing. She was told that it would be change the way she thought of attendance and would motivate the students to come to class by making attendance a currency for the game app which her students will be able to use on their phones outside of class. She has noticed that kids these days spend a colossal amount of time on their </w:t>
        </w:r>
        <w:del w:id="1371" w:author="Melissa McClure" w:date="2018-05-06T17:34:00Z">
          <w:r w:rsidR="00E1488E" w:rsidRPr="00DA792A" w:rsidDel="00C779D0">
            <w:rPr>
              <w:rFonts w:asciiTheme="majorHAnsi" w:hAnsiTheme="majorHAnsi" w:cstheme="majorHAnsi"/>
              <w:color w:val="000000"/>
              <w:szCs w:val="24"/>
              <w:rPrChange w:id="1372" w:author="Melissa McClure" w:date="2018-05-06T12:36:00Z">
                <w:rPr>
                  <w:rFonts w:ascii="Times" w:hAnsi="Times" w:cs="Times"/>
                  <w:color w:val="000000"/>
                  <w:sz w:val="24"/>
                  <w:szCs w:val="24"/>
                </w:rPr>
              </w:rPrChange>
            </w:rPr>
            <w:delText>phones</w:delText>
          </w:r>
        </w:del>
      </w:ins>
      <w:ins w:id="1373" w:author="Melissa McClure" w:date="2018-05-06T17:34:00Z">
        <w:r w:rsidR="00C779D0" w:rsidRPr="00C779D0">
          <w:rPr>
            <w:rFonts w:asciiTheme="majorHAnsi" w:hAnsiTheme="majorHAnsi" w:cstheme="majorHAnsi"/>
            <w:color w:val="000000"/>
            <w:szCs w:val="24"/>
          </w:rPr>
          <w:t>phones,</w:t>
        </w:r>
      </w:ins>
      <w:ins w:id="1374" w:author="Ladera, Harrison" w:date="2018-05-04T16:30:00Z">
        <w:r w:rsidR="00E1488E" w:rsidRPr="00DA792A">
          <w:rPr>
            <w:rFonts w:asciiTheme="majorHAnsi" w:hAnsiTheme="majorHAnsi" w:cstheme="majorHAnsi"/>
            <w:color w:val="000000"/>
            <w:szCs w:val="24"/>
            <w:rPrChange w:id="1375" w:author="Melissa McClure" w:date="2018-05-06T12:36:00Z">
              <w:rPr>
                <w:rFonts w:ascii="Times" w:hAnsi="Times" w:cs="Times"/>
                <w:color w:val="000000"/>
                <w:sz w:val="24"/>
                <w:szCs w:val="24"/>
              </w:rPr>
            </w:rPrChange>
          </w:rPr>
          <w:t xml:space="preserve"> so she thinks this game app will be the perfect intersection of school and fun. Genie puts her bag down on her chair at the front of the classroom and heads to toward the computer next to the door. Genie powers on the computer and double clicks the </w:t>
        </w:r>
      </w:ins>
      <w:ins w:id="1376" w:author="Brian Doersch" w:date="2018-05-04T22:57:00Z">
        <w:r w:rsidR="00E163DF" w:rsidRPr="00DA792A">
          <w:rPr>
            <w:rFonts w:asciiTheme="majorHAnsi" w:hAnsiTheme="majorHAnsi" w:cstheme="majorHAnsi"/>
            <w:color w:val="000000"/>
            <w:szCs w:val="24"/>
            <w:rPrChange w:id="1377" w:author="Melissa McClure" w:date="2018-05-06T12:36:00Z">
              <w:rPr>
                <w:rFonts w:ascii="Times" w:hAnsi="Times" w:cs="Times"/>
                <w:color w:val="000000"/>
                <w:sz w:val="24"/>
                <w:szCs w:val="24"/>
              </w:rPr>
            </w:rPrChange>
          </w:rPr>
          <w:t>Track</w:t>
        </w:r>
      </w:ins>
      <w:ins w:id="1378" w:author="Melissa McClure" w:date="2018-05-06T18:38:00Z">
        <w:r w:rsidR="005659CE">
          <w:rPr>
            <w:rFonts w:asciiTheme="majorHAnsi" w:hAnsiTheme="majorHAnsi" w:cstheme="majorHAnsi"/>
            <w:color w:val="000000"/>
            <w:szCs w:val="24"/>
          </w:rPr>
          <w:t>A</w:t>
        </w:r>
      </w:ins>
      <w:ins w:id="1379" w:author="Brian Doersch" w:date="2018-05-04T22:57:00Z">
        <w:del w:id="1380" w:author="Melissa McClure" w:date="2018-05-06T18:38:00Z">
          <w:r w:rsidR="00E163DF" w:rsidRPr="00DA792A" w:rsidDel="005659CE">
            <w:rPr>
              <w:rFonts w:asciiTheme="majorHAnsi" w:hAnsiTheme="majorHAnsi" w:cstheme="majorHAnsi"/>
              <w:color w:val="000000"/>
              <w:szCs w:val="24"/>
              <w:rPrChange w:id="1381" w:author="Melissa McClure" w:date="2018-05-06T12:36:00Z">
                <w:rPr>
                  <w:rFonts w:ascii="Times" w:hAnsi="Times" w:cs="Times"/>
                  <w:color w:val="000000"/>
                  <w:sz w:val="24"/>
                  <w:szCs w:val="24"/>
                </w:rPr>
              </w:rPrChange>
            </w:rPr>
            <w:delText>a</w:delText>
          </w:r>
        </w:del>
        <w:r w:rsidR="00E163DF" w:rsidRPr="00DA792A">
          <w:rPr>
            <w:rFonts w:asciiTheme="majorHAnsi" w:hAnsiTheme="majorHAnsi" w:cstheme="majorHAnsi"/>
            <w:color w:val="000000"/>
            <w:szCs w:val="24"/>
            <w:rPrChange w:id="1382" w:author="Melissa McClure" w:date="2018-05-06T12:36:00Z">
              <w:rPr>
                <w:rFonts w:ascii="Times" w:hAnsi="Times" w:cs="Times"/>
                <w:color w:val="000000"/>
                <w:sz w:val="24"/>
                <w:szCs w:val="24"/>
              </w:rPr>
            </w:rPrChange>
          </w:rPr>
          <w:t>demy</w:t>
        </w:r>
      </w:ins>
      <w:ins w:id="1383" w:author="Ladera, Harrison" w:date="2018-05-05T11:16:00Z">
        <w:r w:rsidR="00882DF1" w:rsidRPr="00DA792A">
          <w:rPr>
            <w:rFonts w:asciiTheme="majorHAnsi" w:hAnsiTheme="majorHAnsi" w:cstheme="majorHAnsi"/>
            <w:color w:val="000000"/>
            <w:szCs w:val="24"/>
            <w:rPrChange w:id="1384" w:author="Melissa McClure" w:date="2018-05-06T12:36:00Z">
              <w:rPr>
                <w:rFonts w:ascii="Times" w:hAnsi="Times" w:cs="Times"/>
                <w:color w:val="000000"/>
                <w:sz w:val="24"/>
                <w:szCs w:val="24"/>
              </w:rPr>
            </w:rPrChange>
          </w:rPr>
          <w:t xml:space="preserve"> </w:t>
        </w:r>
      </w:ins>
      <w:ins w:id="1385" w:author="Ladera, Harrison" w:date="2018-05-04T16:30:00Z">
        <w:del w:id="1386" w:author="Brian Doersch" w:date="2018-05-04T22:57:00Z">
          <w:r w:rsidR="00E1488E" w:rsidRPr="00DA792A">
            <w:rPr>
              <w:rFonts w:asciiTheme="majorHAnsi" w:hAnsiTheme="majorHAnsi" w:cstheme="majorHAnsi"/>
              <w:color w:val="000000"/>
              <w:szCs w:val="24"/>
              <w:rPrChange w:id="1387" w:author="Melissa McClure" w:date="2018-05-06T12:36:00Z">
                <w:rPr>
                  <w:rFonts w:ascii="Times" w:hAnsi="Times" w:cs="Times"/>
                  <w:color w:val="000000"/>
                  <w:sz w:val="24"/>
                  <w:szCs w:val="24"/>
                </w:rPr>
              </w:rPrChange>
            </w:rPr>
            <w:delText xml:space="preserve">Hi-Tracker </w:delText>
          </w:r>
        </w:del>
        <w:r w:rsidR="00E1488E" w:rsidRPr="00DA792A">
          <w:rPr>
            <w:rFonts w:asciiTheme="majorHAnsi" w:hAnsiTheme="majorHAnsi" w:cstheme="majorHAnsi"/>
            <w:color w:val="000000"/>
            <w:szCs w:val="24"/>
            <w:rPrChange w:id="1388" w:author="Melissa McClure" w:date="2018-05-06T12:36:00Z">
              <w:rPr>
                <w:rFonts w:ascii="Times" w:hAnsi="Times" w:cs="Times"/>
                <w:color w:val="000000"/>
                <w:sz w:val="24"/>
                <w:szCs w:val="24"/>
              </w:rPr>
            </w:rPrChange>
          </w:rPr>
          <w:t xml:space="preserve">icon. A window pops up after about 3 seconds and she </w:t>
        </w:r>
        <w:del w:id="1389" w:author="Melissa McClure" w:date="2018-05-06T20:18:00Z">
          <w:r w:rsidR="00E1488E" w:rsidRPr="00DA792A" w:rsidDel="003E0B71">
            <w:rPr>
              <w:rFonts w:asciiTheme="majorHAnsi" w:hAnsiTheme="majorHAnsi" w:cstheme="majorHAnsi"/>
              <w:color w:val="000000"/>
              <w:szCs w:val="24"/>
              <w:rPrChange w:id="1390" w:author="Melissa McClure" w:date="2018-05-06T12:36:00Z">
                <w:rPr>
                  <w:rFonts w:ascii="Times" w:hAnsi="Times" w:cs="Times"/>
                  <w:color w:val="000000"/>
                  <w:sz w:val="24"/>
                  <w:szCs w:val="24"/>
                </w:rPr>
              </w:rPrChange>
            </w:rPr>
            <w:delText>sees</w:delText>
          </w:r>
        </w:del>
      </w:ins>
      <w:ins w:id="1391" w:author="Melissa McClure" w:date="2018-05-06T20:18:00Z">
        <w:r w:rsidR="003E0B71" w:rsidRPr="003E0B71">
          <w:rPr>
            <w:rFonts w:asciiTheme="majorHAnsi" w:hAnsiTheme="majorHAnsi" w:cstheme="majorHAnsi"/>
            <w:color w:val="000000"/>
            <w:szCs w:val="24"/>
          </w:rPr>
          <w:t>see</w:t>
        </w:r>
        <w:r w:rsidR="003E0B71">
          <w:rPr>
            <w:rFonts w:asciiTheme="majorHAnsi" w:hAnsiTheme="majorHAnsi" w:cstheme="majorHAnsi"/>
            <w:color w:val="000000"/>
            <w:szCs w:val="24"/>
          </w:rPr>
          <w:t>s</w:t>
        </w:r>
      </w:ins>
      <w:ins w:id="1392" w:author="Ladera, Harrison" w:date="2018-05-04T16:30:00Z">
        <w:r w:rsidR="00E1488E" w:rsidRPr="00DA792A">
          <w:rPr>
            <w:rFonts w:asciiTheme="majorHAnsi" w:hAnsiTheme="majorHAnsi" w:cstheme="majorHAnsi"/>
            <w:color w:val="000000"/>
            <w:szCs w:val="24"/>
            <w:rPrChange w:id="1393" w:author="Melissa McClure" w:date="2018-05-06T12:36:00Z">
              <w:rPr>
                <w:rFonts w:ascii="Times" w:hAnsi="Times" w:cs="Times"/>
                <w:color w:val="000000"/>
                <w:sz w:val="24"/>
                <w:szCs w:val="24"/>
              </w:rPr>
            </w:rPrChange>
          </w:rPr>
          <w:t xml:space="preserve"> a screen that has pictures of all the students each with an animated sleeping kitten in a little picture-in-picture window. The text at the top of the screen says: “Students! Mark yourself present by clicking your picture and receive a little gift from me, to you! ~ Love, Ms. Genie”. Genie turns and heads back to her desk relieved that the attendance program basically runs itself. As she gets back to her desk she hears someone walk into the class, and when she turns around she’s shocked to see Luke who hasn’t been in class for a week or so bending over the computer. Genie says</w:t>
        </w:r>
        <w:r w:rsidR="00E1488E" w:rsidRPr="00DA792A">
          <w:rPr>
            <w:rFonts w:asciiTheme="majorHAnsi" w:hAnsiTheme="majorHAnsi" w:cstheme="majorHAnsi"/>
            <w:i/>
            <w:iCs/>
            <w:color w:val="000000"/>
            <w:szCs w:val="24"/>
            <w:rPrChange w:id="1394" w:author="Melissa McClure" w:date="2018-05-06T12:36:00Z">
              <w:rPr>
                <w:rFonts w:ascii="Times" w:hAnsi="Times" w:cs="Times"/>
                <w:i/>
                <w:iCs/>
                <w:color w:val="000000"/>
                <w:sz w:val="24"/>
                <w:szCs w:val="24"/>
              </w:rPr>
            </w:rPrChange>
          </w:rPr>
          <w:t xml:space="preserve"> </w:t>
        </w:r>
        <w:r w:rsidR="00E1488E" w:rsidRPr="00DA792A">
          <w:rPr>
            <w:rFonts w:asciiTheme="majorHAnsi" w:hAnsiTheme="majorHAnsi" w:cstheme="majorHAnsi"/>
            <w:color w:val="000000"/>
            <w:szCs w:val="24"/>
            <w:rPrChange w:id="1395" w:author="Melissa McClure" w:date="2018-05-06T12:36:00Z">
              <w:rPr>
                <w:rFonts w:ascii="Times" w:hAnsi="Times" w:cs="Times"/>
                <w:color w:val="000000"/>
                <w:sz w:val="24"/>
                <w:szCs w:val="24"/>
              </w:rPr>
            </w:rPrChange>
          </w:rPr>
          <w:t xml:space="preserve">‘Good morning’ as Luke straightens up and begins playing with his phone. She notices Luke seems completely entranced by whatever is on his phone </w:t>
        </w:r>
        <w:del w:id="1396" w:author="Melissa McClure" w:date="2018-05-06T17:34:00Z">
          <w:r w:rsidR="00E1488E" w:rsidRPr="00DA792A" w:rsidDel="00C779D0">
            <w:rPr>
              <w:rFonts w:asciiTheme="majorHAnsi" w:hAnsiTheme="majorHAnsi" w:cstheme="majorHAnsi"/>
              <w:color w:val="000000"/>
              <w:szCs w:val="24"/>
              <w:rPrChange w:id="1397" w:author="Melissa McClure" w:date="2018-05-06T12:36:00Z">
                <w:rPr>
                  <w:rFonts w:ascii="Times" w:hAnsi="Times" w:cs="Times"/>
                  <w:color w:val="000000"/>
                  <w:sz w:val="24"/>
                  <w:szCs w:val="24"/>
                </w:rPr>
              </w:rPrChange>
            </w:rPr>
            <w:delText>screen</w:delText>
          </w:r>
        </w:del>
      </w:ins>
      <w:ins w:id="1398" w:author="Melissa McClure" w:date="2018-05-06T17:34:00Z">
        <w:r w:rsidR="00C779D0" w:rsidRPr="00C779D0">
          <w:rPr>
            <w:rFonts w:asciiTheme="majorHAnsi" w:hAnsiTheme="majorHAnsi" w:cstheme="majorHAnsi"/>
            <w:color w:val="000000"/>
            <w:szCs w:val="24"/>
          </w:rPr>
          <w:t>screen,</w:t>
        </w:r>
      </w:ins>
      <w:ins w:id="1399" w:author="Ladera, Harrison" w:date="2018-05-04T16:30:00Z">
        <w:r w:rsidR="00E1488E" w:rsidRPr="00DA792A">
          <w:rPr>
            <w:rFonts w:asciiTheme="majorHAnsi" w:hAnsiTheme="majorHAnsi" w:cstheme="majorHAnsi"/>
            <w:color w:val="000000"/>
            <w:szCs w:val="24"/>
            <w:rPrChange w:id="1400" w:author="Melissa McClure" w:date="2018-05-06T12:36:00Z">
              <w:rPr>
                <w:rFonts w:ascii="Times" w:hAnsi="Times" w:cs="Times"/>
                <w:color w:val="000000"/>
                <w:sz w:val="24"/>
                <w:szCs w:val="24"/>
              </w:rPr>
            </w:rPrChange>
          </w:rPr>
          <w:t xml:space="preserve"> so she asks what he’s doing. To her surprise Luke tells her that he got the email about the attendance app that he was supposed to </w:t>
        </w:r>
        <w:del w:id="1401" w:author="Melissa McClure" w:date="2018-05-06T17:34:00Z">
          <w:r w:rsidR="00E1488E" w:rsidRPr="00DA792A" w:rsidDel="00C779D0">
            <w:rPr>
              <w:rFonts w:asciiTheme="majorHAnsi" w:hAnsiTheme="majorHAnsi" w:cstheme="majorHAnsi"/>
              <w:color w:val="000000"/>
              <w:szCs w:val="24"/>
              <w:rPrChange w:id="1402" w:author="Melissa McClure" w:date="2018-05-06T12:36:00Z">
                <w:rPr>
                  <w:rFonts w:ascii="Times" w:hAnsi="Times" w:cs="Times"/>
                  <w:color w:val="000000"/>
                  <w:sz w:val="24"/>
                  <w:szCs w:val="24"/>
                </w:rPr>
              </w:rPrChange>
            </w:rPr>
            <w:delText>download</w:delText>
          </w:r>
        </w:del>
      </w:ins>
      <w:ins w:id="1403" w:author="Melissa McClure" w:date="2018-05-06T17:34:00Z">
        <w:r w:rsidR="00C779D0" w:rsidRPr="00C779D0">
          <w:rPr>
            <w:rFonts w:asciiTheme="majorHAnsi" w:hAnsiTheme="majorHAnsi" w:cstheme="majorHAnsi"/>
            <w:color w:val="000000"/>
            <w:szCs w:val="24"/>
          </w:rPr>
          <w:t>download,</w:t>
        </w:r>
      </w:ins>
      <w:ins w:id="1404" w:author="Ladera, Harrison" w:date="2018-05-04T16:30:00Z">
        <w:r w:rsidR="00E1488E" w:rsidRPr="00DA792A">
          <w:rPr>
            <w:rFonts w:asciiTheme="majorHAnsi" w:hAnsiTheme="majorHAnsi" w:cstheme="majorHAnsi"/>
            <w:color w:val="000000"/>
            <w:szCs w:val="24"/>
            <w:rPrChange w:id="1405" w:author="Melissa McClure" w:date="2018-05-06T12:36:00Z">
              <w:rPr>
                <w:rFonts w:ascii="Times" w:hAnsi="Times" w:cs="Times"/>
                <w:color w:val="000000"/>
                <w:sz w:val="24"/>
                <w:szCs w:val="24"/>
              </w:rPr>
            </w:rPrChange>
          </w:rPr>
          <w:t xml:space="preserve"> and it turned out to be pretty fun. Luke tells her that there’s all whole bunch of different ‘avatars’ that he can purchase or win, as well as items for them like pom-poms, or even things like a Lamborghini that he can buy and give to them just by coming to class. Luke shows Genie his phone screen and gestures to a notification saying that he just won a new avatar and 50 coins for getting to class a little early. He then turns his screen back around and to decide what customization he wants to buy. Genie is ecstatic because of how immediate the results of having a phone app </w:t>
        </w:r>
        <w:r w:rsidR="00E1488E" w:rsidRPr="00DA792A">
          <w:rPr>
            <w:rFonts w:asciiTheme="majorHAnsi" w:hAnsiTheme="majorHAnsi" w:cstheme="majorHAnsi"/>
            <w:color w:val="000000"/>
            <w:szCs w:val="24"/>
            <w:rPrChange w:id="1406" w:author="Melissa McClure" w:date="2018-05-06T12:36:00Z">
              <w:rPr>
                <w:rFonts w:ascii="Times" w:hAnsi="Times" w:cs="Times"/>
                <w:color w:val="000000"/>
                <w:sz w:val="24"/>
                <w:szCs w:val="24"/>
              </w:rPr>
            </w:rPrChange>
          </w:rPr>
          <w:lastRenderedPageBreak/>
          <w:t>had. When class starts she has a mostly full classroom, which is more than she’s ever had at one time this entire year. Genie instructs the students to put their phones away and begins class with renewed fervor because her classroom is finally starting to feel like a class.</w:t>
        </w:r>
      </w:ins>
    </w:p>
    <w:p w14:paraId="76F32AF3" w14:textId="77777777" w:rsidR="00E1488E" w:rsidRPr="00DA792A" w:rsidRDefault="00E1488E">
      <w:pPr>
        <w:ind w:left="720" w:right="720"/>
        <w:jc w:val="both"/>
        <w:rPr>
          <w:ins w:id="1407" w:author="Ladera, Harrison" w:date="2018-05-04T16:30:00Z"/>
          <w:rFonts w:asciiTheme="majorHAnsi" w:hAnsiTheme="majorHAnsi" w:cstheme="majorHAnsi"/>
          <w:color w:val="000000"/>
          <w:szCs w:val="24"/>
          <w:rPrChange w:id="1408" w:author="Melissa McClure" w:date="2018-05-06T12:36:00Z">
            <w:rPr>
              <w:ins w:id="1409" w:author="Ladera, Harrison" w:date="2018-05-04T16:30:00Z"/>
              <w:rFonts w:ascii="Times" w:hAnsi="Times" w:cs="Times"/>
              <w:color w:val="000000"/>
              <w:sz w:val="24"/>
              <w:szCs w:val="24"/>
            </w:rPr>
          </w:rPrChange>
        </w:rPr>
        <w:pPrChange w:id="1410" w:author="Melissa McClure" w:date="2018-05-06T12:36:00Z">
          <w:pPr>
            <w:ind w:left="720"/>
          </w:pPr>
        </w:pPrChange>
      </w:pPr>
    </w:p>
    <w:p w14:paraId="2769E0DE" w14:textId="77777777" w:rsidR="005750CE" w:rsidRPr="00DA792A" w:rsidRDefault="005750CE">
      <w:pPr>
        <w:autoSpaceDE w:val="0"/>
        <w:autoSpaceDN w:val="0"/>
        <w:adjustRightInd w:val="0"/>
        <w:spacing w:after="240" w:line="280" w:lineRule="atLeast"/>
        <w:ind w:left="720" w:right="720"/>
        <w:jc w:val="both"/>
        <w:rPr>
          <w:rFonts w:asciiTheme="majorHAnsi" w:hAnsiTheme="majorHAnsi" w:cstheme="majorBidi"/>
          <w:color w:val="000000" w:themeColor="text1"/>
          <w:rPrChange w:id="1411" w:author="Melissa McClure" w:date="2018-05-06T12:36:00Z">
            <w:rPr>
              <w:rFonts w:ascii="Times" w:hAnsi="Times" w:cs="Times"/>
              <w:color w:val="000000"/>
              <w:sz w:val="24"/>
              <w:szCs w:val="24"/>
            </w:rPr>
          </w:rPrChange>
        </w:rPr>
        <w:pPrChange w:id="1412" w:author="Melissa McClure" w:date="2018-05-06T12:36:00Z">
          <w:pPr>
            <w:autoSpaceDE w:val="0"/>
            <w:autoSpaceDN w:val="0"/>
            <w:adjustRightInd w:val="0"/>
            <w:spacing w:after="240" w:line="280" w:lineRule="atLeast"/>
          </w:pPr>
        </w:pPrChange>
      </w:pPr>
      <w:ins w:id="1413" w:author="Ladera, Harrison" w:date="2018-05-05T17:27:00Z">
        <w:r w:rsidRPr="53F85883">
          <w:rPr>
            <w:rFonts w:asciiTheme="majorHAnsi" w:hAnsiTheme="majorHAnsi" w:cstheme="majorBidi"/>
            <w:color w:val="000000"/>
            <w:rPrChange w:id="1414" w:author="Melissa McClure" w:date="2018-05-06T12:36:00Z">
              <w:rPr>
                <w:rFonts w:ascii="Times" w:hAnsi="Times" w:cs="Times"/>
                <w:color w:val="000000"/>
                <w:sz w:val="24"/>
                <w:szCs w:val="24"/>
              </w:rPr>
            </w:rPrChange>
          </w:rPr>
          <w:t>Report:</w:t>
        </w:r>
      </w:ins>
    </w:p>
    <w:p w14:paraId="1FC9B79A" w14:textId="25671EE2" w:rsidR="00B87A85" w:rsidRPr="00DA792A" w:rsidRDefault="00B87A85">
      <w:pPr>
        <w:autoSpaceDE w:val="0"/>
        <w:autoSpaceDN w:val="0"/>
        <w:adjustRightInd w:val="0"/>
        <w:spacing w:after="240" w:line="280" w:lineRule="atLeast"/>
        <w:ind w:left="720" w:right="720" w:firstLine="720"/>
        <w:jc w:val="both"/>
        <w:rPr>
          <w:rFonts w:asciiTheme="majorHAnsi" w:hAnsiTheme="majorHAnsi" w:cstheme="majorHAnsi"/>
          <w:color w:val="000000" w:themeColor="text1"/>
          <w:szCs w:val="24"/>
          <w:rPrChange w:id="1415" w:author="Melissa McClure" w:date="2018-05-06T12:36:00Z">
            <w:rPr>
              <w:rFonts w:ascii="Times" w:hAnsi="Times" w:cs="Times"/>
              <w:color w:val="000000"/>
              <w:sz w:val="24"/>
              <w:szCs w:val="24"/>
            </w:rPr>
          </w:rPrChange>
        </w:rPr>
        <w:pPrChange w:id="1416" w:author="Melissa McClure" w:date="2018-05-06T19:21:00Z">
          <w:pPr>
            <w:autoSpaceDE w:val="0"/>
            <w:autoSpaceDN w:val="0"/>
            <w:adjustRightInd w:val="0"/>
            <w:spacing w:after="240" w:line="280" w:lineRule="atLeast"/>
          </w:pPr>
        </w:pPrChange>
      </w:pPr>
      <w:ins w:id="1417" w:author="Ladera, Harrison" w:date="2018-05-05T11:16:00Z">
        <w:r w:rsidRPr="00DA792A">
          <w:rPr>
            <w:rFonts w:asciiTheme="majorHAnsi" w:hAnsiTheme="majorHAnsi" w:cstheme="majorHAnsi"/>
            <w:color w:val="000000"/>
            <w:szCs w:val="24"/>
            <w:rPrChange w:id="1418" w:author="Melissa McClure" w:date="2018-05-06T12:36:00Z">
              <w:rPr>
                <w:rFonts w:ascii="Times" w:hAnsi="Times" w:cs="Times"/>
                <w:color w:val="000000"/>
                <w:sz w:val="24"/>
                <w:szCs w:val="24"/>
              </w:rPr>
            </w:rPrChange>
          </w:rPr>
          <w:t xml:space="preserve">It has now been a couple of weeks since the launch of her new attendance system, and Genie is noticing a significant change how filled out her classes have gotten. As Genie gets back home after a day of school and a trip to the grocery store, she remembers that she wanted to check on </w:t>
        </w:r>
      </w:ins>
      <w:ins w:id="1419" w:author="Ladera, Harrison" w:date="2018-05-05T17:14:00Z">
        <w:r w:rsidR="00DE47FE" w:rsidRPr="00DA792A">
          <w:rPr>
            <w:rFonts w:asciiTheme="majorHAnsi" w:hAnsiTheme="majorHAnsi" w:cstheme="majorHAnsi"/>
            <w:color w:val="000000"/>
            <w:szCs w:val="24"/>
            <w:rPrChange w:id="1420" w:author="Melissa McClure" w:date="2018-05-06T12:36:00Z">
              <w:rPr>
                <w:rFonts w:ascii="Times" w:hAnsi="Times" w:cs="Times"/>
                <w:color w:val="000000"/>
                <w:sz w:val="24"/>
                <w:szCs w:val="24"/>
              </w:rPr>
            </w:rPrChange>
          </w:rPr>
          <w:t>Luke’s</w:t>
        </w:r>
      </w:ins>
      <w:ins w:id="1421" w:author="Ladera, Harrison" w:date="2018-05-05T11:16:00Z">
        <w:r w:rsidRPr="00DA792A">
          <w:rPr>
            <w:rFonts w:asciiTheme="majorHAnsi" w:hAnsiTheme="majorHAnsi" w:cstheme="majorHAnsi"/>
            <w:color w:val="000000"/>
            <w:szCs w:val="24"/>
            <w:rPrChange w:id="1422" w:author="Melissa McClure" w:date="2018-05-06T12:36:00Z">
              <w:rPr>
                <w:rFonts w:ascii="Times" w:hAnsi="Times" w:cs="Times"/>
                <w:color w:val="000000"/>
                <w:sz w:val="24"/>
                <w:szCs w:val="24"/>
              </w:rPr>
            </w:rPrChange>
          </w:rPr>
          <w:t xml:space="preserve"> attendance report because she feels like she’s seen him pretty much every day and is curious as</w:t>
        </w:r>
      </w:ins>
      <w:ins w:id="1423" w:author="Ladera, Harrison" w:date="2018-05-05T11:17:00Z">
        <w:r w:rsidRPr="00DA792A">
          <w:rPr>
            <w:rFonts w:asciiTheme="majorHAnsi" w:hAnsiTheme="majorHAnsi" w:cstheme="majorHAnsi"/>
            <w:color w:val="000000"/>
            <w:szCs w:val="24"/>
            <w:rPrChange w:id="1424" w:author="Melissa McClure" w:date="2018-05-06T12:36:00Z">
              <w:rPr>
                <w:rFonts w:ascii="Times" w:hAnsi="Times" w:cs="Times"/>
                <w:color w:val="000000"/>
                <w:sz w:val="24"/>
                <w:szCs w:val="24"/>
              </w:rPr>
            </w:rPrChange>
          </w:rPr>
          <w:t xml:space="preserve"> to </w:t>
        </w:r>
      </w:ins>
      <w:ins w:id="1425" w:author="Ladera, Harrison" w:date="2018-05-05T11:16:00Z">
        <w:r w:rsidRPr="00DA792A">
          <w:rPr>
            <w:rFonts w:asciiTheme="majorHAnsi" w:hAnsiTheme="majorHAnsi" w:cstheme="majorHAnsi"/>
            <w:color w:val="000000"/>
            <w:szCs w:val="24"/>
            <w:rPrChange w:id="1426" w:author="Melissa McClure" w:date="2018-05-06T12:36:00Z">
              <w:rPr>
                <w:rFonts w:ascii="Times" w:hAnsi="Times" w:cs="Times"/>
                <w:color w:val="000000"/>
                <w:sz w:val="24"/>
                <w:szCs w:val="24"/>
              </w:rPr>
            </w:rPrChange>
          </w:rPr>
          <w:t xml:space="preserve">how great he’s been doing. She decides to check on his attendance statistics </w:t>
        </w:r>
      </w:ins>
      <w:ins w:id="1427" w:author="Ladera, Harrison" w:date="2018-05-05T11:17:00Z">
        <w:r w:rsidRPr="00DA792A">
          <w:rPr>
            <w:rFonts w:asciiTheme="majorHAnsi" w:hAnsiTheme="majorHAnsi" w:cstheme="majorHAnsi"/>
            <w:color w:val="000000"/>
            <w:szCs w:val="24"/>
            <w:rPrChange w:id="1428" w:author="Melissa McClure" w:date="2018-05-06T12:36:00Z">
              <w:rPr>
                <w:rFonts w:ascii="Times" w:hAnsi="Times" w:cs="Times"/>
                <w:color w:val="000000"/>
                <w:sz w:val="24"/>
                <w:szCs w:val="24"/>
              </w:rPr>
            </w:rPrChange>
          </w:rPr>
          <w:t xml:space="preserve">before </w:t>
        </w:r>
      </w:ins>
      <w:ins w:id="1429" w:author="Ladera, Harrison" w:date="2018-05-05T11:16:00Z">
        <w:r w:rsidRPr="00DA792A">
          <w:rPr>
            <w:rFonts w:asciiTheme="majorHAnsi" w:hAnsiTheme="majorHAnsi" w:cstheme="majorHAnsi"/>
            <w:color w:val="000000"/>
            <w:szCs w:val="24"/>
            <w:rPrChange w:id="1430" w:author="Melissa McClure" w:date="2018-05-06T12:36:00Z">
              <w:rPr>
                <w:rFonts w:ascii="Times" w:hAnsi="Times" w:cs="Times"/>
                <w:color w:val="000000"/>
                <w:sz w:val="24"/>
                <w:szCs w:val="24"/>
              </w:rPr>
            </w:rPrChange>
          </w:rPr>
          <w:t>put</w:t>
        </w:r>
      </w:ins>
      <w:ins w:id="1431" w:author="Ladera, Harrison" w:date="2018-05-05T11:17:00Z">
        <w:r w:rsidRPr="00DA792A">
          <w:rPr>
            <w:rFonts w:asciiTheme="majorHAnsi" w:hAnsiTheme="majorHAnsi" w:cstheme="majorHAnsi"/>
            <w:color w:val="000000"/>
            <w:szCs w:val="24"/>
            <w:rPrChange w:id="1432" w:author="Melissa McClure" w:date="2018-05-06T12:36:00Z">
              <w:rPr>
                <w:rFonts w:ascii="Times" w:hAnsi="Times" w:cs="Times"/>
                <w:color w:val="000000"/>
                <w:sz w:val="24"/>
                <w:szCs w:val="24"/>
              </w:rPr>
            </w:rPrChange>
          </w:rPr>
          <w:t>ting</w:t>
        </w:r>
      </w:ins>
      <w:ins w:id="1433" w:author="Ladera, Harrison" w:date="2018-05-05T11:16:00Z">
        <w:r w:rsidRPr="00DA792A">
          <w:rPr>
            <w:rFonts w:asciiTheme="majorHAnsi" w:hAnsiTheme="majorHAnsi" w:cstheme="majorHAnsi"/>
            <w:color w:val="000000"/>
            <w:szCs w:val="24"/>
            <w:rPrChange w:id="1434" w:author="Melissa McClure" w:date="2018-05-06T12:36:00Z">
              <w:rPr>
                <w:rFonts w:ascii="Times" w:hAnsi="Times" w:cs="Times"/>
                <w:color w:val="000000"/>
                <w:sz w:val="24"/>
                <w:szCs w:val="24"/>
              </w:rPr>
            </w:rPrChange>
          </w:rPr>
          <w:t xml:space="preserve"> the groceries awa</w:t>
        </w:r>
      </w:ins>
      <w:ins w:id="1435" w:author="Ladera, Harrison" w:date="2018-05-05T11:17:00Z">
        <w:r w:rsidRPr="00DA792A">
          <w:rPr>
            <w:rFonts w:asciiTheme="majorHAnsi" w:hAnsiTheme="majorHAnsi" w:cstheme="majorHAnsi"/>
            <w:color w:val="000000"/>
            <w:szCs w:val="24"/>
            <w:rPrChange w:id="1436" w:author="Melissa McClure" w:date="2018-05-06T12:36:00Z">
              <w:rPr>
                <w:rFonts w:ascii="Times" w:hAnsi="Times" w:cs="Times"/>
                <w:color w:val="000000"/>
                <w:sz w:val="24"/>
                <w:szCs w:val="24"/>
              </w:rPr>
            </w:rPrChange>
          </w:rPr>
          <w:t>y</w:t>
        </w:r>
      </w:ins>
      <w:ins w:id="1437" w:author="Ladera, Harrison" w:date="2018-05-05T11:16:00Z">
        <w:r w:rsidRPr="00DA792A">
          <w:rPr>
            <w:rFonts w:asciiTheme="majorHAnsi" w:hAnsiTheme="majorHAnsi" w:cstheme="majorHAnsi"/>
            <w:color w:val="000000"/>
            <w:szCs w:val="24"/>
            <w:rPrChange w:id="1438" w:author="Melissa McClure" w:date="2018-05-06T12:36:00Z">
              <w:rPr>
                <w:rFonts w:ascii="Times" w:hAnsi="Times" w:cs="Times"/>
                <w:color w:val="000000"/>
                <w:sz w:val="24"/>
                <w:szCs w:val="24"/>
              </w:rPr>
            </w:rPrChange>
          </w:rPr>
          <w:t>, so she puts her things down in the kitchen and walks to her laptop. She</w:t>
        </w:r>
      </w:ins>
      <w:ins w:id="1439" w:author="Ladera, Harrison" w:date="2018-05-05T15:58:00Z">
        <w:r w:rsidR="00211C61" w:rsidRPr="00DA792A">
          <w:rPr>
            <w:rFonts w:asciiTheme="majorHAnsi" w:hAnsiTheme="majorHAnsi" w:cstheme="majorHAnsi"/>
            <w:color w:val="000000"/>
            <w:szCs w:val="24"/>
            <w:rPrChange w:id="1440" w:author="Melissa McClure" w:date="2018-05-06T12:36:00Z">
              <w:rPr>
                <w:rFonts w:ascii="Times" w:hAnsi="Times" w:cs="Times"/>
                <w:color w:val="000000"/>
                <w:sz w:val="24"/>
                <w:szCs w:val="24"/>
              </w:rPr>
            </w:rPrChange>
          </w:rPr>
          <w:t xml:space="preserve"> opens the Track</w:t>
        </w:r>
      </w:ins>
      <w:ins w:id="1441" w:author="Melissa McClure" w:date="2018-05-06T18:38:00Z">
        <w:r w:rsidR="005659CE">
          <w:rPr>
            <w:rFonts w:asciiTheme="majorHAnsi" w:hAnsiTheme="majorHAnsi" w:cstheme="majorHAnsi"/>
            <w:color w:val="000000"/>
            <w:szCs w:val="24"/>
          </w:rPr>
          <w:t>A</w:t>
        </w:r>
      </w:ins>
      <w:ins w:id="1442" w:author="Ladera, Harrison" w:date="2018-05-05T15:58:00Z">
        <w:del w:id="1443" w:author="Melissa McClure" w:date="2018-05-06T18:38:00Z">
          <w:r w:rsidR="00211C61" w:rsidRPr="00DA792A" w:rsidDel="005659CE">
            <w:rPr>
              <w:rFonts w:asciiTheme="majorHAnsi" w:hAnsiTheme="majorHAnsi" w:cstheme="majorHAnsi"/>
              <w:color w:val="000000"/>
              <w:szCs w:val="24"/>
              <w:rPrChange w:id="1444" w:author="Melissa McClure" w:date="2018-05-06T12:36:00Z">
                <w:rPr>
                  <w:rFonts w:ascii="Times" w:hAnsi="Times" w:cs="Times"/>
                  <w:color w:val="000000"/>
                  <w:sz w:val="24"/>
                  <w:szCs w:val="24"/>
                </w:rPr>
              </w:rPrChange>
            </w:rPr>
            <w:delText>a</w:delText>
          </w:r>
        </w:del>
        <w:r w:rsidR="00211C61" w:rsidRPr="00DA792A">
          <w:rPr>
            <w:rFonts w:asciiTheme="majorHAnsi" w:hAnsiTheme="majorHAnsi" w:cstheme="majorHAnsi"/>
            <w:color w:val="000000"/>
            <w:szCs w:val="24"/>
            <w:rPrChange w:id="1445" w:author="Melissa McClure" w:date="2018-05-06T12:36:00Z">
              <w:rPr>
                <w:rFonts w:ascii="Times" w:hAnsi="Times" w:cs="Times"/>
                <w:color w:val="000000"/>
                <w:sz w:val="24"/>
                <w:szCs w:val="24"/>
              </w:rPr>
            </w:rPrChange>
          </w:rPr>
          <w:t xml:space="preserve">demy website and </w:t>
        </w:r>
      </w:ins>
      <w:ins w:id="1446" w:author="Ladera, Harrison" w:date="2018-05-05T15:59:00Z">
        <w:r w:rsidR="00F1635B" w:rsidRPr="00DA792A">
          <w:rPr>
            <w:rFonts w:asciiTheme="majorHAnsi" w:hAnsiTheme="majorHAnsi" w:cstheme="majorHAnsi"/>
            <w:color w:val="000000"/>
            <w:szCs w:val="24"/>
            <w:rPrChange w:id="1447" w:author="Melissa McClure" w:date="2018-05-06T12:36:00Z">
              <w:rPr>
                <w:rFonts w:ascii="Times" w:hAnsi="Times" w:cs="Times"/>
                <w:color w:val="000000"/>
                <w:sz w:val="24"/>
                <w:szCs w:val="24"/>
              </w:rPr>
            </w:rPrChange>
          </w:rPr>
          <w:t>logs in</w:t>
        </w:r>
      </w:ins>
      <w:ins w:id="1448" w:author="Ladera, Harrison" w:date="2018-05-05T11:16:00Z">
        <w:r w:rsidRPr="00DA792A">
          <w:rPr>
            <w:rFonts w:asciiTheme="majorHAnsi" w:hAnsiTheme="majorHAnsi" w:cstheme="majorHAnsi"/>
            <w:color w:val="000000"/>
            <w:szCs w:val="24"/>
            <w:rPrChange w:id="1449" w:author="Melissa McClure" w:date="2018-05-06T12:36:00Z">
              <w:rPr>
                <w:rFonts w:ascii="Times" w:hAnsi="Times" w:cs="Times"/>
                <w:color w:val="000000"/>
                <w:sz w:val="24"/>
                <w:szCs w:val="24"/>
              </w:rPr>
            </w:rPrChange>
          </w:rPr>
          <w:t xml:space="preserve">. Genie </w:t>
        </w:r>
      </w:ins>
      <w:ins w:id="1450" w:author="Ladera, Harrison" w:date="2018-05-05T15:59:00Z">
        <w:r w:rsidR="00F1635B" w:rsidRPr="00DA792A">
          <w:rPr>
            <w:rFonts w:asciiTheme="majorHAnsi" w:hAnsiTheme="majorHAnsi" w:cstheme="majorHAnsi"/>
            <w:color w:val="000000"/>
            <w:szCs w:val="24"/>
            <w:rPrChange w:id="1451" w:author="Melissa McClure" w:date="2018-05-06T12:36:00Z">
              <w:rPr>
                <w:rFonts w:ascii="Times" w:hAnsi="Times" w:cs="Times"/>
                <w:color w:val="000000"/>
                <w:sz w:val="24"/>
                <w:szCs w:val="24"/>
              </w:rPr>
            </w:rPrChange>
          </w:rPr>
          <w:t>then sees a</w:t>
        </w:r>
      </w:ins>
      <w:ins w:id="1452" w:author="Ladera, Harrison" w:date="2018-05-05T11:16:00Z">
        <w:r w:rsidRPr="00DA792A">
          <w:rPr>
            <w:rFonts w:asciiTheme="majorHAnsi" w:hAnsiTheme="majorHAnsi" w:cstheme="majorHAnsi"/>
            <w:color w:val="000000"/>
            <w:szCs w:val="24"/>
            <w:rPrChange w:id="1453" w:author="Melissa McClure" w:date="2018-05-06T12:36:00Z">
              <w:rPr>
                <w:rFonts w:ascii="Times" w:hAnsi="Times" w:cs="Times"/>
                <w:color w:val="000000"/>
                <w:sz w:val="24"/>
                <w:szCs w:val="24"/>
              </w:rPr>
            </w:rPrChange>
          </w:rPr>
          <w:t xml:space="preserve"> drop-down menu that reads “Select a Student". Genie clicks on </w:t>
        </w:r>
      </w:ins>
      <w:ins w:id="1454" w:author="Ladera, Harrison" w:date="2018-05-05T15:59:00Z">
        <w:r w:rsidR="00F1635B" w:rsidRPr="00DA792A">
          <w:rPr>
            <w:rFonts w:asciiTheme="majorHAnsi" w:hAnsiTheme="majorHAnsi" w:cstheme="majorHAnsi"/>
            <w:color w:val="000000"/>
            <w:szCs w:val="24"/>
            <w:rPrChange w:id="1455" w:author="Melissa McClure" w:date="2018-05-06T12:36:00Z">
              <w:rPr>
                <w:rFonts w:ascii="Times" w:hAnsi="Times" w:cs="Times"/>
                <w:color w:val="000000"/>
                <w:sz w:val="24"/>
                <w:szCs w:val="24"/>
              </w:rPr>
            </w:rPrChange>
          </w:rPr>
          <w:t>the menu</w:t>
        </w:r>
      </w:ins>
      <w:ins w:id="1456" w:author="Ladera, Harrison" w:date="2018-05-05T16:00:00Z">
        <w:r w:rsidR="00BB3281" w:rsidRPr="00DA792A">
          <w:rPr>
            <w:rFonts w:asciiTheme="majorHAnsi" w:hAnsiTheme="majorHAnsi" w:cstheme="majorHAnsi"/>
            <w:color w:val="000000"/>
            <w:szCs w:val="24"/>
            <w:rPrChange w:id="1457" w:author="Melissa McClure" w:date="2018-05-06T12:36:00Z">
              <w:rPr>
                <w:rFonts w:ascii="Times" w:hAnsi="Times" w:cs="Times"/>
                <w:color w:val="000000"/>
                <w:sz w:val="24"/>
                <w:szCs w:val="24"/>
              </w:rPr>
            </w:rPrChange>
          </w:rPr>
          <w:t xml:space="preserve"> which shows </w:t>
        </w:r>
      </w:ins>
      <w:ins w:id="1458" w:author="Ladera, Harrison" w:date="2018-05-05T11:16:00Z">
        <w:r w:rsidRPr="00DA792A">
          <w:rPr>
            <w:rFonts w:asciiTheme="majorHAnsi" w:hAnsiTheme="majorHAnsi" w:cstheme="majorHAnsi"/>
            <w:color w:val="000000"/>
            <w:szCs w:val="24"/>
            <w:rPrChange w:id="1459" w:author="Melissa McClure" w:date="2018-05-06T12:36:00Z">
              <w:rPr>
                <w:rFonts w:ascii="Times" w:hAnsi="Times" w:cs="Times"/>
                <w:color w:val="000000"/>
                <w:sz w:val="24"/>
                <w:szCs w:val="24"/>
              </w:rPr>
            </w:rPrChange>
          </w:rPr>
          <w:t xml:space="preserve">a list of students' names in first-name alphabetical order appears with their picture just to the right of the name. </w:t>
        </w:r>
      </w:ins>
      <w:ins w:id="1460" w:author="Ladera, Harrison" w:date="2018-05-05T16:00:00Z">
        <w:r w:rsidR="00C13651" w:rsidRPr="00DA792A">
          <w:rPr>
            <w:rFonts w:asciiTheme="majorHAnsi" w:hAnsiTheme="majorHAnsi" w:cstheme="majorHAnsi"/>
            <w:color w:val="000000"/>
            <w:szCs w:val="24"/>
            <w:rPrChange w:id="1461" w:author="Melissa McClure" w:date="2018-05-06T12:36:00Z">
              <w:rPr>
                <w:rFonts w:ascii="Times" w:hAnsi="Times" w:cs="Times"/>
                <w:color w:val="000000"/>
                <w:sz w:val="24"/>
                <w:szCs w:val="24"/>
              </w:rPr>
            </w:rPrChange>
          </w:rPr>
          <w:t xml:space="preserve">Genie clicks on </w:t>
        </w:r>
      </w:ins>
      <w:ins w:id="1462" w:author="Ladera, Harrison" w:date="2018-05-05T17:14:00Z">
        <w:r w:rsidR="00DE47FE" w:rsidRPr="00DA792A">
          <w:rPr>
            <w:rFonts w:asciiTheme="majorHAnsi" w:hAnsiTheme="majorHAnsi" w:cstheme="majorHAnsi"/>
            <w:color w:val="000000"/>
            <w:szCs w:val="24"/>
            <w:rPrChange w:id="1463" w:author="Melissa McClure" w:date="2018-05-06T12:36:00Z">
              <w:rPr>
                <w:rFonts w:ascii="Times" w:hAnsi="Times" w:cs="Times"/>
                <w:color w:val="000000"/>
                <w:sz w:val="24"/>
                <w:szCs w:val="24"/>
              </w:rPr>
            </w:rPrChange>
          </w:rPr>
          <w:t>Luke</w:t>
        </w:r>
      </w:ins>
      <w:ins w:id="1464" w:author="Ladera, Harrison" w:date="2018-05-05T16:00:00Z">
        <w:r w:rsidR="00C13651" w:rsidRPr="00DA792A">
          <w:rPr>
            <w:rFonts w:asciiTheme="majorHAnsi" w:hAnsiTheme="majorHAnsi" w:cstheme="majorHAnsi"/>
            <w:color w:val="000000"/>
            <w:szCs w:val="24"/>
            <w:rPrChange w:id="1465" w:author="Melissa McClure" w:date="2018-05-06T12:36:00Z">
              <w:rPr>
                <w:rFonts w:ascii="Times" w:hAnsi="Times" w:cs="Times"/>
                <w:color w:val="000000"/>
                <w:sz w:val="24"/>
                <w:szCs w:val="24"/>
              </w:rPr>
            </w:rPrChange>
          </w:rPr>
          <w:t xml:space="preserve"> which then shows his statistics with</w:t>
        </w:r>
        <w:r w:rsidR="00BE1796" w:rsidRPr="00DA792A">
          <w:rPr>
            <w:rFonts w:asciiTheme="majorHAnsi" w:hAnsiTheme="majorHAnsi" w:cstheme="majorHAnsi"/>
            <w:color w:val="000000"/>
            <w:szCs w:val="24"/>
            <w:rPrChange w:id="1466" w:author="Melissa McClure" w:date="2018-05-06T12:36:00Z">
              <w:rPr>
                <w:rFonts w:ascii="Times" w:hAnsi="Times" w:cs="Times"/>
                <w:color w:val="000000"/>
                <w:sz w:val="24"/>
                <w:szCs w:val="24"/>
              </w:rPr>
            </w:rPrChange>
          </w:rPr>
          <w:t xml:space="preserve"> </w:t>
        </w:r>
      </w:ins>
      <w:ins w:id="1467" w:author="Ladera, Harrison" w:date="2018-05-05T16:01:00Z">
        <w:r w:rsidR="00BE1796" w:rsidRPr="00DA792A">
          <w:rPr>
            <w:rFonts w:asciiTheme="majorHAnsi" w:hAnsiTheme="majorHAnsi" w:cstheme="majorHAnsi"/>
            <w:color w:val="000000"/>
            <w:szCs w:val="24"/>
            <w:rPrChange w:id="1468" w:author="Melissa McClure" w:date="2018-05-06T12:36:00Z">
              <w:rPr>
                <w:rFonts w:ascii="Times" w:hAnsi="Times" w:cs="Times"/>
                <w:color w:val="000000"/>
                <w:sz w:val="24"/>
                <w:szCs w:val="24"/>
              </w:rPr>
            </w:rPrChange>
          </w:rPr>
          <w:t>the options: this week, last week, last month, last three months, last year, and all time</w:t>
        </w:r>
      </w:ins>
      <w:ins w:id="1469" w:author="Ladera, Harrison" w:date="2018-05-05T11:16:00Z">
        <w:r w:rsidRPr="00DA792A">
          <w:rPr>
            <w:rFonts w:asciiTheme="majorHAnsi" w:hAnsiTheme="majorHAnsi" w:cstheme="majorHAnsi"/>
            <w:color w:val="000000"/>
            <w:szCs w:val="24"/>
            <w:rPrChange w:id="1470" w:author="Melissa McClure" w:date="2018-05-06T12:36:00Z">
              <w:rPr>
                <w:rFonts w:ascii="Times" w:hAnsi="Times" w:cs="Times"/>
                <w:color w:val="000000"/>
                <w:sz w:val="24"/>
                <w:szCs w:val="24"/>
              </w:rPr>
            </w:rPrChange>
          </w:rPr>
          <w:t xml:space="preserve">. </w:t>
        </w:r>
      </w:ins>
      <w:ins w:id="1471" w:author="Ladera, Harrison" w:date="2018-05-05T16:02:00Z">
        <w:r w:rsidR="00BE1796" w:rsidRPr="00DA792A">
          <w:rPr>
            <w:rFonts w:asciiTheme="majorHAnsi" w:hAnsiTheme="majorHAnsi" w:cstheme="majorHAnsi"/>
            <w:color w:val="000000"/>
            <w:szCs w:val="24"/>
            <w:rPrChange w:id="1472" w:author="Melissa McClure" w:date="2018-05-06T12:36:00Z">
              <w:rPr>
                <w:rFonts w:ascii="Times" w:hAnsi="Times" w:cs="Times"/>
                <w:color w:val="000000"/>
                <w:sz w:val="24"/>
                <w:szCs w:val="24"/>
              </w:rPr>
            </w:rPrChange>
          </w:rPr>
          <w:t xml:space="preserve">Genie knows that </w:t>
        </w:r>
      </w:ins>
      <w:ins w:id="1473" w:author="Ladera, Harrison" w:date="2018-05-05T17:14:00Z">
        <w:r w:rsidR="00DE47FE" w:rsidRPr="00DA792A">
          <w:rPr>
            <w:rFonts w:asciiTheme="majorHAnsi" w:hAnsiTheme="majorHAnsi" w:cstheme="majorHAnsi"/>
            <w:color w:val="000000"/>
            <w:szCs w:val="24"/>
            <w:rPrChange w:id="1474" w:author="Melissa McClure" w:date="2018-05-06T12:36:00Z">
              <w:rPr>
                <w:rFonts w:ascii="Times" w:hAnsi="Times" w:cs="Times"/>
                <w:color w:val="000000"/>
                <w:sz w:val="24"/>
                <w:szCs w:val="24"/>
              </w:rPr>
            </w:rPrChange>
          </w:rPr>
          <w:t>Luke’s</w:t>
        </w:r>
      </w:ins>
      <w:ins w:id="1475" w:author="Ladera, Harrison" w:date="2018-05-05T16:02:00Z">
        <w:r w:rsidR="00E10DD2" w:rsidRPr="00DA792A">
          <w:rPr>
            <w:rFonts w:asciiTheme="majorHAnsi" w:hAnsiTheme="majorHAnsi" w:cstheme="majorHAnsi"/>
            <w:color w:val="000000"/>
            <w:szCs w:val="24"/>
            <w:rPrChange w:id="1476" w:author="Melissa McClure" w:date="2018-05-06T12:36:00Z">
              <w:rPr>
                <w:rFonts w:ascii="Times" w:hAnsi="Times" w:cs="Times"/>
                <w:color w:val="000000"/>
                <w:sz w:val="24"/>
                <w:szCs w:val="24"/>
              </w:rPr>
            </w:rPrChange>
          </w:rPr>
          <w:t xml:space="preserve"> been coming to class often over the past couple of weeks</w:t>
        </w:r>
      </w:ins>
      <w:ins w:id="1477" w:author="Melissa McClure" w:date="2018-05-06T12:37:00Z">
        <w:r w:rsidR="00DA792A">
          <w:rPr>
            <w:rFonts w:asciiTheme="majorHAnsi" w:hAnsiTheme="majorHAnsi" w:cstheme="majorHAnsi"/>
            <w:color w:val="000000"/>
            <w:szCs w:val="24"/>
          </w:rPr>
          <w:t>,</w:t>
        </w:r>
      </w:ins>
      <w:ins w:id="1478" w:author="Ladera, Harrison" w:date="2018-05-05T16:02:00Z">
        <w:r w:rsidR="00E10DD2" w:rsidRPr="00DA792A">
          <w:rPr>
            <w:rFonts w:asciiTheme="majorHAnsi" w:hAnsiTheme="majorHAnsi" w:cstheme="majorHAnsi"/>
            <w:color w:val="000000"/>
            <w:szCs w:val="24"/>
            <w:rPrChange w:id="1479" w:author="Melissa McClure" w:date="2018-05-06T12:36:00Z">
              <w:rPr>
                <w:rFonts w:ascii="Times" w:hAnsi="Times" w:cs="Times"/>
                <w:color w:val="000000"/>
                <w:sz w:val="24"/>
                <w:szCs w:val="24"/>
              </w:rPr>
            </w:rPrChange>
          </w:rPr>
          <w:t xml:space="preserve"> so she chooses to see statistics over the past month. </w:t>
        </w:r>
      </w:ins>
      <w:ins w:id="1480" w:author="Ladera, Harrison" w:date="2018-05-05T16:03:00Z">
        <w:r w:rsidR="00FC5746" w:rsidRPr="00DA792A">
          <w:rPr>
            <w:rFonts w:asciiTheme="majorHAnsi" w:hAnsiTheme="majorHAnsi" w:cstheme="majorHAnsi"/>
            <w:color w:val="000000"/>
            <w:szCs w:val="24"/>
            <w:rPrChange w:id="1481" w:author="Melissa McClure" w:date="2018-05-06T12:36:00Z">
              <w:rPr>
                <w:rFonts w:ascii="Times" w:hAnsi="Times" w:cs="Times"/>
                <w:color w:val="000000"/>
                <w:sz w:val="24"/>
                <w:szCs w:val="24"/>
              </w:rPr>
            </w:rPrChange>
          </w:rPr>
          <w:t xml:space="preserve">Not to her surprise, </w:t>
        </w:r>
        <w:r w:rsidR="00C9204C" w:rsidRPr="00DA792A">
          <w:rPr>
            <w:rFonts w:asciiTheme="majorHAnsi" w:hAnsiTheme="majorHAnsi" w:cstheme="majorHAnsi"/>
            <w:color w:val="000000"/>
            <w:szCs w:val="24"/>
            <w:rPrChange w:id="1482" w:author="Melissa McClure" w:date="2018-05-06T12:36:00Z">
              <w:rPr>
                <w:rFonts w:ascii="Times" w:hAnsi="Times" w:cs="Times"/>
                <w:color w:val="000000"/>
                <w:sz w:val="24"/>
                <w:szCs w:val="24"/>
              </w:rPr>
            </w:rPrChange>
          </w:rPr>
          <w:t xml:space="preserve">the graph she sees shows that </w:t>
        </w:r>
      </w:ins>
      <w:ins w:id="1483" w:author="Ladera, Harrison" w:date="2018-05-05T17:14:00Z">
        <w:r w:rsidR="00DE47FE" w:rsidRPr="00DA792A">
          <w:rPr>
            <w:rFonts w:asciiTheme="majorHAnsi" w:hAnsiTheme="majorHAnsi" w:cstheme="majorHAnsi"/>
            <w:color w:val="000000"/>
            <w:szCs w:val="24"/>
            <w:rPrChange w:id="1484" w:author="Melissa McClure" w:date="2018-05-06T12:36:00Z">
              <w:rPr>
                <w:rFonts w:ascii="Times" w:hAnsi="Times" w:cs="Times"/>
                <w:color w:val="000000"/>
                <w:sz w:val="24"/>
                <w:szCs w:val="24"/>
              </w:rPr>
            </w:rPrChange>
          </w:rPr>
          <w:t>Luke</w:t>
        </w:r>
      </w:ins>
      <w:ins w:id="1485" w:author="Ladera, Harrison" w:date="2018-05-05T16:03:00Z">
        <w:r w:rsidR="00C9204C" w:rsidRPr="00DA792A">
          <w:rPr>
            <w:rFonts w:asciiTheme="majorHAnsi" w:hAnsiTheme="majorHAnsi" w:cstheme="majorHAnsi"/>
            <w:color w:val="000000"/>
            <w:szCs w:val="24"/>
            <w:rPrChange w:id="1486" w:author="Melissa McClure" w:date="2018-05-06T12:36:00Z">
              <w:rPr>
                <w:rFonts w:ascii="Times" w:hAnsi="Times" w:cs="Times"/>
                <w:color w:val="000000"/>
                <w:sz w:val="24"/>
                <w:szCs w:val="24"/>
              </w:rPr>
            </w:rPrChange>
          </w:rPr>
          <w:t xml:space="preserve"> has ha</w:t>
        </w:r>
      </w:ins>
      <w:ins w:id="1487" w:author="Ladera, Harrison" w:date="2018-05-05T16:04:00Z">
        <w:r w:rsidR="00C9204C" w:rsidRPr="00DA792A">
          <w:rPr>
            <w:rFonts w:asciiTheme="majorHAnsi" w:hAnsiTheme="majorHAnsi" w:cstheme="majorHAnsi"/>
            <w:color w:val="000000"/>
            <w:szCs w:val="24"/>
            <w:rPrChange w:id="1488" w:author="Melissa McClure" w:date="2018-05-06T12:36:00Z">
              <w:rPr>
                <w:rFonts w:ascii="Times" w:hAnsi="Times" w:cs="Times"/>
                <w:color w:val="000000"/>
                <w:sz w:val="24"/>
                <w:szCs w:val="24"/>
              </w:rPr>
            </w:rPrChange>
          </w:rPr>
          <w:t>d a significant improvement in both the number of days as well as th</w:t>
        </w:r>
      </w:ins>
      <w:ins w:id="1489" w:author="Phillip Viens" w:date="2018-05-12T18:22:00Z">
        <w:del w:id="1490" w:author="Melissa McClure" w:date="2018-05-13T22:11:00Z">
          <w:r w:rsidR="00A4332A" w:rsidDel="004929FC">
            <w:rPr>
              <w:rFonts w:asciiTheme="majorHAnsi" w:hAnsiTheme="majorHAnsi" w:cstheme="majorHAnsi"/>
              <w:color w:val="000000"/>
              <w:szCs w:val="24"/>
            </w:rPr>
            <w:delText xml:space="preserve"> </w:delText>
          </w:r>
        </w:del>
      </w:ins>
      <w:ins w:id="1491" w:author="Ladera, Harrison" w:date="2018-05-05T16:04:00Z">
        <w:r w:rsidR="00C9204C" w:rsidRPr="00DA792A">
          <w:rPr>
            <w:rFonts w:asciiTheme="majorHAnsi" w:hAnsiTheme="majorHAnsi" w:cstheme="majorHAnsi"/>
            <w:color w:val="000000"/>
            <w:szCs w:val="24"/>
            <w:rPrChange w:id="1492" w:author="Melissa McClure" w:date="2018-05-06T12:36:00Z">
              <w:rPr>
                <w:rFonts w:ascii="Times" w:hAnsi="Times" w:cs="Times"/>
                <w:color w:val="000000"/>
                <w:sz w:val="24"/>
                <w:szCs w:val="24"/>
              </w:rPr>
            </w:rPrChange>
          </w:rPr>
          <w:t>e number of hours he’s been in class</w:t>
        </w:r>
      </w:ins>
      <w:ins w:id="1493" w:author="Ladera, Harrison" w:date="2018-05-05T17:41:00Z">
        <w:r w:rsidR="00684749" w:rsidRPr="00DA792A">
          <w:rPr>
            <w:rFonts w:asciiTheme="majorHAnsi" w:hAnsiTheme="majorHAnsi" w:cstheme="majorHAnsi"/>
            <w:color w:val="000000"/>
            <w:szCs w:val="24"/>
            <w:rPrChange w:id="1494" w:author="Melissa McClure" w:date="2018-05-06T12:36:00Z">
              <w:rPr>
                <w:rFonts w:ascii="Times" w:hAnsi="Times" w:cs="Times"/>
                <w:color w:val="000000"/>
                <w:sz w:val="24"/>
                <w:szCs w:val="24"/>
              </w:rPr>
            </w:rPrChange>
          </w:rPr>
          <w:t>; sh</w:t>
        </w:r>
      </w:ins>
      <w:ins w:id="1495" w:author="Ladera, Harrison" w:date="2018-05-05T16:04:00Z">
        <w:r w:rsidR="00734986" w:rsidRPr="00DA792A">
          <w:rPr>
            <w:rFonts w:asciiTheme="majorHAnsi" w:hAnsiTheme="majorHAnsi" w:cstheme="majorHAnsi"/>
            <w:color w:val="000000"/>
            <w:szCs w:val="24"/>
            <w:rPrChange w:id="1496" w:author="Melissa McClure" w:date="2018-05-06T12:36:00Z">
              <w:rPr>
                <w:rFonts w:ascii="Times" w:hAnsi="Times" w:cs="Times"/>
                <w:color w:val="000000"/>
                <w:sz w:val="24"/>
                <w:szCs w:val="24"/>
              </w:rPr>
            </w:rPrChange>
          </w:rPr>
          <w:t xml:space="preserve">e is more excited than ever to be able to show </w:t>
        </w:r>
      </w:ins>
      <w:ins w:id="1497" w:author="Ladera, Harrison" w:date="2018-05-05T17:14:00Z">
        <w:r w:rsidR="00DE47FE" w:rsidRPr="00DA792A">
          <w:rPr>
            <w:rFonts w:asciiTheme="majorHAnsi" w:hAnsiTheme="majorHAnsi" w:cstheme="majorHAnsi"/>
            <w:color w:val="000000"/>
            <w:szCs w:val="24"/>
            <w:rPrChange w:id="1498" w:author="Melissa McClure" w:date="2018-05-06T12:36:00Z">
              <w:rPr>
                <w:rFonts w:ascii="Times" w:hAnsi="Times" w:cs="Times"/>
                <w:color w:val="000000"/>
                <w:sz w:val="24"/>
                <w:szCs w:val="24"/>
              </w:rPr>
            </w:rPrChange>
          </w:rPr>
          <w:t>Luke</w:t>
        </w:r>
      </w:ins>
      <w:ins w:id="1499" w:author="Ladera, Harrison" w:date="2018-05-05T16:04:00Z">
        <w:r w:rsidR="00734986" w:rsidRPr="00DA792A">
          <w:rPr>
            <w:rFonts w:asciiTheme="majorHAnsi" w:hAnsiTheme="majorHAnsi" w:cstheme="majorHAnsi"/>
            <w:color w:val="000000"/>
            <w:szCs w:val="24"/>
            <w:rPrChange w:id="1500" w:author="Melissa McClure" w:date="2018-05-06T12:36:00Z">
              <w:rPr>
                <w:rFonts w:ascii="Times" w:hAnsi="Times" w:cs="Times"/>
                <w:color w:val="000000"/>
                <w:sz w:val="24"/>
                <w:szCs w:val="24"/>
              </w:rPr>
            </w:rPrChange>
          </w:rPr>
          <w:t xml:space="preserve"> how well </w:t>
        </w:r>
        <w:del w:id="1501" w:author="Melissa McClure" w:date="2018-05-06T12:36:00Z">
          <w:r w:rsidR="00734986" w:rsidRPr="00DA792A" w:rsidDel="00DA792A">
            <w:rPr>
              <w:rFonts w:asciiTheme="majorHAnsi" w:hAnsiTheme="majorHAnsi" w:cstheme="majorHAnsi"/>
              <w:color w:val="000000"/>
              <w:szCs w:val="24"/>
              <w:rPrChange w:id="1502" w:author="Melissa McClure" w:date="2018-05-06T12:36:00Z">
                <w:rPr>
                  <w:rFonts w:ascii="Times" w:hAnsi="Times" w:cs="Times"/>
                  <w:color w:val="000000"/>
                  <w:sz w:val="24"/>
                  <w:szCs w:val="24"/>
                </w:rPr>
              </w:rPrChange>
            </w:rPr>
            <w:delText xml:space="preserve"> </w:delText>
          </w:r>
        </w:del>
        <w:r w:rsidR="00734986" w:rsidRPr="00DA792A">
          <w:rPr>
            <w:rFonts w:asciiTheme="majorHAnsi" w:hAnsiTheme="majorHAnsi" w:cstheme="majorHAnsi"/>
            <w:color w:val="000000"/>
            <w:szCs w:val="24"/>
            <w:rPrChange w:id="1503" w:author="Melissa McClure" w:date="2018-05-06T12:36:00Z">
              <w:rPr>
                <w:rFonts w:ascii="Times" w:hAnsi="Times" w:cs="Times"/>
                <w:color w:val="000000"/>
                <w:sz w:val="24"/>
                <w:szCs w:val="24"/>
              </w:rPr>
            </w:rPrChange>
          </w:rPr>
          <w:t xml:space="preserve">he’s been </w:t>
        </w:r>
      </w:ins>
      <w:ins w:id="1504" w:author="Ladera, Harrison" w:date="2018-05-05T16:05:00Z">
        <w:r w:rsidR="005407D0" w:rsidRPr="00DA792A">
          <w:rPr>
            <w:rFonts w:asciiTheme="majorHAnsi" w:hAnsiTheme="majorHAnsi" w:cstheme="majorHAnsi"/>
            <w:color w:val="000000"/>
            <w:szCs w:val="24"/>
            <w:rPrChange w:id="1505" w:author="Melissa McClure" w:date="2018-05-06T12:36:00Z">
              <w:rPr>
                <w:rFonts w:ascii="Times" w:hAnsi="Times" w:cs="Times"/>
                <w:color w:val="000000"/>
                <w:sz w:val="24"/>
                <w:szCs w:val="24"/>
              </w:rPr>
            </w:rPrChange>
          </w:rPr>
          <w:t>doing and thinks he’ll feel the same.</w:t>
        </w:r>
      </w:ins>
      <w:ins w:id="1506" w:author="Ladera, Harrison" w:date="2018-05-05T17:41:00Z">
        <w:r w:rsidR="00684749" w:rsidRPr="00DA792A">
          <w:rPr>
            <w:rFonts w:asciiTheme="majorHAnsi" w:hAnsiTheme="majorHAnsi" w:cstheme="majorHAnsi"/>
            <w:color w:val="000000"/>
            <w:szCs w:val="24"/>
            <w:rPrChange w:id="1507" w:author="Melissa McClure" w:date="2018-05-06T12:36:00Z">
              <w:rPr>
                <w:rFonts w:ascii="Times" w:hAnsi="Times" w:cs="Times"/>
                <w:color w:val="000000"/>
                <w:sz w:val="24"/>
                <w:szCs w:val="24"/>
              </w:rPr>
            </w:rPrChange>
          </w:rPr>
          <w:t xml:space="preserve"> </w:t>
        </w:r>
      </w:ins>
      <w:ins w:id="1508" w:author="Ladera, Harrison" w:date="2018-05-05T17:44:00Z">
        <w:r w:rsidR="001C1C9C" w:rsidRPr="00DA792A">
          <w:rPr>
            <w:rFonts w:asciiTheme="majorHAnsi" w:hAnsiTheme="majorHAnsi" w:cstheme="majorHAnsi"/>
            <w:color w:val="000000"/>
            <w:szCs w:val="24"/>
            <w:rPrChange w:id="1509" w:author="Melissa McClure" w:date="2018-05-06T12:36:00Z">
              <w:rPr>
                <w:rFonts w:ascii="Times" w:hAnsi="Times" w:cs="Times"/>
                <w:color w:val="000000"/>
                <w:sz w:val="24"/>
                <w:szCs w:val="24"/>
              </w:rPr>
            </w:rPrChange>
          </w:rPr>
          <w:t>Delighted by the fact</w:t>
        </w:r>
      </w:ins>
      <w:ins w:id="1510" w:author="Melissa McClure" w:date="2018-05-06T12:36:00Z">
        <w:r w:rsidR="00DA792A">
          <w:rPr>
            <w:rFonts w:asciiTheme="majorHAnsi" w:hAnsiTheme="majorHAnsi" w:cstheme="majorHAnsi"/>
            <w:color w:val="000000"/>
            <w:szCs w:val="24"/>
          </w:rPr>
          <w:t xml:space="preserve">, </w:t>
        </w:r>
      </w:ins>
      <w:ins w:id="1511" w:author="Ladera, Harrison" w:date="2018-05-05T17:41:00Z">
        <w:r w:rsidR="00684749" w:rsidRPr="00DA792A">
          <w:rPr>
            <w:rFonts w:asciiTheme="majorHAnsi" w:hAnsiTheme="majorHAnsi" w:cstheme="majorHAnsi"/>
            <w:color w:val="000000"/>
            <w:szCs w:val="24"/>
            <w:rPrChange w:id="1512" w:author="Melissa McClure" w:date="2018-05-06T12:36:00Z">
              <w:rPr>
                <w:rFonts w:ascii="Times" w:hAnsi="Times" w:cs="Times"/>
                <w:color w:val="000000"/>
                <w:sz w:val="24"/>
                <w:szCs w:val="24"/>
              </w:rPr>
            </w:rPrChange>
          </w:rPr>
          <w:t xml:space="preserve">Genie closes her laptop </w:t>
        </w:r>
      </w:ins>
      <w:ins w:id="1513" w:author="Ladera, Harrison" w:date="2018-05-05T17:44:00Z">
        <w:r w:rsidR="00DF3018" w:rsidRPr="00DA792A">
          <w:rPr>
            <w:rFonts w:asciiTheme="majorHAnsi" w:hAnsiTheme="majorHAnsi" w:cstheme="majorHAnsi"/>
            <w:color w:val="000000"/>
            <w:szCs w:val="24"/>
            <w:rPrChange w:id="1514" w:author="Melissa McClure" w:date="2018-05-06T12:36:00Z">
              <w:rPr>
                <w:rFonts w:ascii="Times" w:hAnsi="Times" w:cs="Times"/>
                <w:color w:val="000000"/>
                <w:sz w:val="24"/>
                <w:szCs w:val="24"/>
              </w:rPr>
            </w:rPrChange>
          </w:rPr>
          <w:t>and</w:t>
        </w:r>
      </w:ins>
      <w:ins w:id="1515" w:author="Ladera, Harrison" w:date="2018-05-05T17:41:00Z">
        <w:r w:rsidR="00684749" w:rsidRPr="00DA792A">
          <w:rPr>
            <w:rFonts w:asciiTheme="majorHAnsi" w:hAnsiTheme="majorHAnsi" w:cstheme="majorHAnsi"/>
            <w:color w:val="000000"/>
            <w:szCs w:val="24"/>
            <w:rPrChange w:id="1516" w:author="Melissa McClure" w:date="2018-05-06T12:36:00Z">
              <w:rPr>
                <w:rFonts w:ascii="Times" w:hAnsi="Times" w:cs="Times"/>
                <w:color w:val="000000"/>
                <w:sz w:val="24"/>
                <w:szCs w:val="24"/>
              </w:rPr>
            </w:rPrChange>
          </w:rPr>
          <w:t xml:space="preserve"> goes back to put her groceries away</w:t>
        </w:r>
      </w:ins>
      <w:ins w:id="1517" w:author="Ladera, Harrison" w:date="2018-05-05T17:44:00Z">
        <w:r w:rsidR="001C1C9C" w:rsidRPr="00DA792A">
          <w:rPr>
            <w:rFonts w:asciiTheme="majorHAnsi" w:hAnsiTheme="majorHAnsi" w:cstheme="majorHAnsi"/>
            <w:color w:val="000000"/>
            <w:szCs w:val="24"/>
            <w:rPrChange w:id="1518" w:author="Melissa McClure" w:date="2018-05-06T12:36:00Z">
              <w:rPr>
                <w:rFonts w:ascii="Times" w:hAnsi="Times" w:cs="Times"/>
                <w:color w:val="000000"/>
                <w:sz w:val="24"/>
                <w:szCs w:val="24"/>
              </w:rPr>
            </w:rPrChange>
          </w:rPr>
          <w:t>.</w:t>
        </w:r>
      </w:ins>
    </w:p>
    <w:p w14:paraId="67A0D5D1" w14:textId="77777777" w:rsidR="00B87A85" w:rsidRPr="0088688E" w:rsidDel="00FC1E95" w:rsidRDefault="00B87A85" w:rsidP="0EF8317B">
      <w:pPr>
        <w:ind w:left="720"/>
        <w:rPr>
          <w:ins w:id="1519" w:author="Ladera, Harrison" w:date="2018-05-04T16:30:00Z"/>
          <w:del w:id="1520" w:author="Melissa McClure" w:date="2018-05-06T12:37:00Z"/>
          <w:rFonts w:asciiTheme="majorHAnsi" w:hAnsiTheme="majorHAnsi" w:cstheme="majorHAnsi"/>
          <w:color w:val="000000"/>
          <w:sz w:val="24"/>
          <w:szCs w:val="24"/>
          <w:rPrChange w:id="1521" w:author="Melissa McClure" w:date="2018-05-06T12:29:00Z">
            <w:rPr>
              <w:ins w:id="1522" w:author="Ladera, Harrison" w:date="2018-05-04T16:30:00Z"/>
              <w:del w:id="1523" w:author="Melissa McClure" w:date="2018-05-06T12:37:00Z"/>
              <w:rFonts w:ascii="Times" w:hAnsi="Times" w:cs="Times"/>
              <w:color w:val="000000"/>
              <w:sz w:val="24"/>
              <w:szCs w:val="24"/>
            </w:rPr>
          </w:rPrChange>
        </w:rPr>
      </w:pPr>
    </w:p>
    <w:p w14:paraId="10CB72E2" w14:textId="7C3E8B15" w:rsidR="00E1488E" w:rsidRPr="0088688E" w:rsidDel="00FC1E95" w:rsidRDefault="00E1488E" w:rsidP="0EF8317B">
      <w:pPr>
        <w:ind w:left="720"/>
        <w:rPr>
          <w:del w:id="1524" w:author="Melissa McClure" w:date="2018-05-06T12:37:00Z"/>
          <w:rFonts w:asciiTheme="majorHAnsi" w:hAnsiTheme="majorHAnsi" w:cstheme="majorHAnsi"/>
          <w:rPrChange w:id="1525" w:author="Melissa McClure" w:date="2018-05-06T12:29:00Z">
            <w:rPr>
              <w:del w:id="1526" w:author="Melissa McClure" w:date="2018-05-06T12:37:00Z"/>
            </w:rPr>
          </w:rPrChange>
        </w:rPr>
      </w:pPr>
    </w:p>
    <w:p w14:paraId="617075C8" w14:textId="066A98D9" w:rsidR="0EF8317B" w:rsidRPr="0088688E" w:rsidRDefault="0EF8317B" w:rsidP="0EF8317B">
      <w:pPr>
        <w:rPr>
          <w:rFonts w:asciiTheme="majorHAnsi" w:hAnsiTheme="majorHAnsi" w:cstheme="majorHAnsi"/>
          <w:rPrChange w:id="1527" w:author="Melissa McClure" w:date="2018-05-06T12:29:00Z">
            <w:rPr/>
          </w:rPrChange>
        </w:rPr>
      </w:pPr>
      <w:del w:id="1528" w:author="Melissa McClure" w:date="2018-05-06T12:37:00Z">
        <w:r w:rsidRPr="0088688E" w:rsidDel="00FC1E95">
          <w:rPr>
            <w:rFonts w:asciiTheme="majorHAnsi" w:eastAsia="Garamond" w:hAnsiTheme="majorHAnsi" w:cstheme="majorHAnsi"/>
            <w:color w:val="24292E"/>
            <w:rPrChange w:id="1529" w:author="Melissa McClure" w:date="2018-05-06T12:29:00Z">
              <w:rPr>
                <w:rFonts w:ascii="Garamond" w:eastAsia="Garamond" w:hAnsi="Garamond" w:cs="Garamond"/>
                <w:color w:val="24292E"/>
              </w:rPr>
            </w:rPrChange>
          </w:rPr>
          <w:delText xml:space="preserve"> </w:delText>
        </w:r>
      </w:del>
    </w:p>
    <w:p w14:paraId="3225F118" w14:textId="77777777" w:rsidR="00D61EEE" w:rsidRDefault="00D61EEE" w:rsidP="0EF8317B">
      <w:pPr>
        <w:rPr>
          <w:ins w:id="1530" w:author="Melissa McClure" w:date="2018-05-13T21:35:00Z"/>
          <w:rFonts w:asciiTheme="majorHAnsi" w:eastAsia="Garamond" w:hAnsiTheme="majorHAnsi" w:cstheme="majorHAnsi"/>
          <w:b/>
          <w:color w:val="24292E"/>
          <w:sz w:val="28"/>
          <w:szCs w:val="28"/>
        </w:rPr>
      </w:pPr>
    </w:p>
    <w:p w14:paraId="13099F43" w14:textId="77777777" w:rsidR="00D61EEE" w:rsidRDefault="00D61EEE" w:rsidP="0EF8317B">
      <w:pPr>
        <w:rPr>
          <w:ins w:id="1531" w:author="Melissa McClure" w:date="2018-05-13T21:35:00Z"/>
          <w:rFonts w:asciiTheme="majorHAnsi" w:eastAsia="Garamond" w:hAnsiTheme="majorHAnsi" w:cstheme="majorHAnsi"/>
          <w:b/>
          <w:color w:val="24292E"/>
          <w:sz w:val="28"/>
          <w:szCs w:val="28"/>
        </w:rPr>
      </w:pPr>
    </w:p>
    <w:p w14:paraId="0DE89AD8" w14:textId="749F0181" w:rsidR="0EF8317B" w:rsidRDefault="0EF8317B" w:rsidP="0EF8317B">
      <w:pPr>
        <w:rPr>
          <w:ins w:id="1532" w:author="Melissa McClure" w:date="2018-05-11T17:30:00Z"/>
          <w:rFonts w:asciiTheme="majorHAnsi" w:eastAsia="Garamond" w:hAnsiTheme="majorHAnsi" w:cstheme="majorHAnsi"/>
          <w:b/>
          <w:color w:val="24292E"/>
          <w:sz w:val="28"/>
          <w:szCs w:val="28"/>
        </w:rPr>
      </w:pPr>
      <w:r w:rsidRPr="0088688E">
        <w:rPr>
          <w:rFonts w:asciiTheme="majorHAnsi" w:eastAsia="Garamond" w:hAnsiTheme="majorHAnsi" w:cstheme="majorHAnsi"/>
          <w:b/>
          <w:color w:val="24292E"/>
          <w:sz w:val="28"/>
          <w:szCs w:val="28"/>
          <w:rPrChange w:id="1533" w:author="Melissa McClure" w:date="2018-05-06T12:29:00Z">
            <w:rPr>
              <w:rFonts w:ascii="Garamond" w:eastAsia="Garamond" w:hAnsi="Garamond" w:cs="Garamond"/>
              <w:b/>
              <w:bCs/>
              <w:color w:val="24292E"/>
              <w:sz w:val="28"/>
              <w:szCs w:val="28"/>
            </w:rPr>
          </w:rPrChange>
        </w:rPr>
        <w:t>7        Site Map Student</w:t>
      </w:r>
    </w:p>
    <w:p w14:paraId="31922405" w14:textId="25AEA155" w:rsidR="000501DD" w:rsidRPr="00853D42" w:rsidRDefault="00FD23B6" w:rsidP="0EF8317B">
      <w:pPr>
        <w:rPr>
          <w:ins w:id="1534" w:author="Melissa McClure" w:date="2018-05-11T17:31:00Z"/>
          <w:rFonts w:asciiTheme="majorHAnsi" w:hAnsiTheme="majorHAnsi" w:cstheme="majorHAnsi"/>
          <w:b/>
          <w:rPrChange w:id="1535" w:author="Melissa McClure" w:date="2018-05-06T12:29:00Z">
            <w:rPr>
              <w:ins w:id="1536" w:author="Melissa McClure" w:date="2018-05-11T17:31:00Z"/>
            </w:rPr>
          </w:rPrChange>
        </w:rPr>
      </w:pPr>
      <w:ins w:id="1537" w:author="McClure, Melissa" w:date="2018-05-11T17:52:00Z">
        <w:r>
          <w:rPr>
            <w:rFonts w:asciiTheme="majorHAnsi" w:hAnsiTheme="majorHAnsi" w:cstheme="majorHAnsi"/>
          </w:rPr>
          <w:tab/>
        </w:r>
      </w:ins>
      <w:ins w:id="1538" w:author="Melissa McClure" w:date="2018-05-11T17:31:00Z">
        <w:del w:id="1539" w:author="McClure, Melissa" w:date="2018-05-11T17:52:00Z">
          <w:r w:rsidR="00BE5BB7">
            <w:rPr>
              <w:rFonts w:asciiTheme="majorHAnsi" w:hAnsiTheme="majorHAnsi" w:cstheme="majorHAnsi"/>
            </w:rPr>
            <w:tab/>
          </w:r>
        </w:del>
        <w:r w:rsidR="00BE5BB7" w:rsidRPr="00853D42">
          <w:rPr>
            <w:rFonts w:asciiTheme="majorHAnsi" w:hAnsiTheme="majorHAnsi" w:cstheme="majorHAnsi"/>
            <w:b/>
            <w:rPrChange w:id="1540" w:author="Melissa McClure" w:date="2018-05-11T17:32:00Z">
              <w:rPr>
                <w:rFonts w:asciiTheme="majorHAnsi" w:hAnsiTheme="majorHAnsi" w:cstheme="majorHAnsi"/>
              </w:rPr>
            </w:rPrChange>
          </w:rPr>
          <w:t>SMS 7.1</w:t>
        </w:r>
        <w:r w:rsidR="00BE5BB7" w:rsidRPr="00853D42">
          <w:rPr>
            <w:rFonts w:asciiTheme="majorHAnsi" w:hAnsiTheme="majorHAnsi" w:cstheme="majorHAnsi"/>
            <w:b/>
            <w:rPrChange w:id="1541" w:author="Melissa McClure" w:date="2018-05-11T17:32:00Z">
              <w:rPr>
                <w:rFonts w:asciiTheme="majorHAnsi" w:hAnsiTheme="majorHAnsi" w:cstheme="majorHAnsi"/>
              </w:rPr>
            </w:rPrChange>
          </w:rPr>
          <w:tab/>
        </w:r>
        <w:r w:rsidR="00BE5BB7" w:rsidRPr="00853D42">
          <w:rPr>
            <w:rFonts w:asciiTheme="majorHAnsi" w:hAnsiTheme="majorHAnsi" w:cstheme="majorHAnsi"/>
            <w:b/>
            <w:rPrChange w:id="1542" w:author="Melissa McClure" w:date="2018-05-11T17:32:00Z">
              <w:rPr>
                <w:rFonts w:asciiTheme="majorHAnsi" w:hAnsiTheme="majorHAnsi" w:cstheme="majorHAnsi"/>
              </w:rPr>
            </w:rPrChange>
          </w:rPr>
          <w:tab/>
          <w:t xml:space="preserve">Student </w:t>
        </w:r>
        <w:r w:rsidR="00853D42" w:rsidRPr="00853D42">
          <w:rPr>
            <w:rFonts w:asciiTheme="majorHAnsi" w:hAnsiTheme="majorHAnsi" w:cstheme="majorHAnsi"/>
            <w:b/>
            <w:rPrChange w:id="1543" w:author="Melissa McClure" w:date="2018-05-11T17:31:00Z">
              <w:rPr>
                <w:rFonts w:asciiTheme="majorHAnsi" w:hAnsiTheme="majorHAnsi" w:cstheme="majorHAnsi"/>
              </w:rPr>
            </w:rPrChange>
          </w:rPr>
          <w:t>Website</w:t>
        </w:r>
      </w:ins>
    </w:p>
    <w:p w14:paraId="1C2C6A3D" w14:textId="77777777" w:rsidR="00853D42" w:rsidRPr="0088688E" w:rsidRDefault="00853D42" w:rsidP="0EF8317B">
      <w:pPr>
        <w:rPr>
          <w:rFonts w:asciiTheme="majorHAnsi" w:hAnsiTheme="majorHAnsi" w:cstheme="majorHAnsi"/>
          <w:rPrChange w:id="1544" w:author="Melissa McClure" w:date="2018-05-06T12:29:00Z">
            <w:rPr/>
          </w:rPrChange>
        </w:rPr>
      </w:pPr>
    </w:p>
    <w:p w14:paraId="2EC176F5" w14:textId="2FB21754" w:rsidR="00853D42" w:rsidRPr="009C7563" w:rsidRDefault="000501DD">
      <w:pPr>
        <w:jc w:val="center"/>
        <w:rPr>
          <w:rFonts w:asciiTheme="majorHAnsi" w:eastAsia="Garamond" w:hAnsiTheme="majorHAnsi" w:cstheme="majorHAnsi"/>
          <w:i/>
          <w:color w:val="24292E"/>
          <w:rPrChange w:id="1545" w:author="Melissa McClure" w:date="2018-05-06T12:29:00Z">
            <w:rPr/>
          </w:rPrChange>
        </w:rPr>
        <w:pPrChange w:id="1546" w:author="Melissa McClure" w:date="2018-05-11T17:33:00Z">
          <w:pPr/>
        </w:pPrChange>
      </w:pPr>
      <w:ins w:id="1547" w:author="Melissa McClure" w:date="2018-05-11T17:30:00Z">
        <w:r>
          <w:rPr>
            <w:noProof/>
          </w:rPr>
          <w:lastRenderedPageBreak/>
          <w:drawing>
            <wp:inline distT="0" distB="0" distL="0" distR="0" wp14:anchorId="29150E45" wp14:editId="32EA40F8">
              <wp:extent cx="5989320" cy="4213860"/>
              <wp:effectExtent l="0" t="0" r="0" b="0"/>
              <wp:docPr id="2878" name="Picture 2878"/>
              <wp:cNvGraphicFramePr/>
              <a:graphic xmlns:a="http://schemas.openxmlformats.org/drawingml/2006/main">
                <a:graphicData uri="http://schemas.openxmlformats.org/drawingml/2006/picture">
                  <pic:pic xmlns:pic="http://schemas.openxmlformats.org/drawingml/2006/picture">
                    <pic:nvPicPr>
                      <pic:cNvPr id="2878" name="Picture 2878"/>
                      <pic:cNvPicPr/>
                    </pic:nvPicPr>
                    <pic:blipFill>
                      <a:blip r:embed="rId13"/>
                      <a:stretch>
                        <a:fillRect/>
                      </a:stretch>
                    </pic:blipFill>
                    <pic:spPr>
                      <a:xfrm>
                        <a:off x="0" y="0"/>
                        <a:ext cx="5990598" cy="4214759"/>
                      </a:xfrm>
                      <a:prstGeom prst="rect">
                        <a:avLst/>
                      </a:prstGeom>
                    </pic:spPr>
                  </pic:pic>
                </a:graphicData>
              </a:graphic>
            </wp:inline>
          </w:drawing>
        </w:r>
      </w:ins>
      <w:del w:id="1548" w:author="Melissa McClure" w:date="2018-05-11T17:21:00Z">
        <w:r w:rsidR="0EF8317B" w:rsidRPr="0088688E">
          <w:rPr>
            <w:rFonts w:asciiTheme="majorHAnsi" w:eastAsia="Garamond" w:hAnsiTheme="majorHAnsi" w:cstheme="majorHAnsi"/>
            <w:i/>
            <w:color w:val="24292E"/>
            <w:rPrChange w:id="1549" w:author="Melissa McClure" w:date="2018-05-06T12:29:00Z">
              <w:rPr>
                <w:rFonts w:ascii="Garamond" w:eastAsia="Garamond" w:hAnsi="Garamond" w:cs="Garamond"/>
                <w:i/>
                <w:iCs/>
                <w:color w:val="24292E"/>
              </w:rPr>
            </w:rPrChange>
          </w:rPr>
          <w:delText>TBD</w:delText>
        </w:r>
      </w:del>
    </w:p>
    <w:p w14:paraId="0889676B" w14:textId="3BCF19FD" w:rsidR="0EF8317B" w:rsidRPr="0088688E" w:rsidRDefault="0EF8317B" w:rsidP="0EF8317B">
      <w:pPr>
        <w:rPr>
          <w:rFonts w:asciiTheme="majorHAnsi" w:hAnsiTheme="majorHAnsi" w:cstheme="majorHAnsi"/>
          <w:rPrChange w:id="1550" w:author="Melissa McClure" w:date="2018-05-06T12:29:00Z">
            <w:rPr/>
          </w:rPrChange>
        </w:rPr>
      </w:pPr>
      <w:r w:rsidRPr="0088688E">
        <w:rPr>
          <w:rFonts w:asciiTheme="majorHAnsi" w:eastAsia="Garamond" w:hAnsiTheme="majorHAnsi" w:cstheme="majorHAnsi"/>
          <w:color w:val="24292E"/>
          <w:rPrChange w:id="1551" w:author="Melissa McClure" w:date="2018-05-06T12:29:00Z">
            <w:rPr>
              <w:rFonts w:ascii="Garamond" w:eastAsia="Garamond" w:hAnsi="Garamond" w:cs="Garamond"/>
              <w:color w:val="24292E"/>
            </w:rPr>
          </w:rPrChange>
        </w:rPr>
        <w:t xml:space="preserve"> </w:t>
      </w:r>
    </w:p>
    <w:p w14:paraId="018D16AB" w14:textId="77777777" w:rsidR="00D61EEE" w:rsidRDefault="00D61EEE" w:rsidP="0EF8317B">
      <w:pPr>
        <w:rPr>
          <w:ins w:id="1552" w:author="Melissa McClure" w:date="2018-05-13T21:35:00Z"/>
          <w:rFonts w:asciiTheme="majorHAnsi" w:eastAsia="Garamond" w:hAnsiTheme="majorHAnsi" w:cstheme="majorHAnsi"/>
          <w:b/>
          <w:color w:val="24292E"/>
          <w:sz w:val="28"/>
          <w:szCs w:val="28"/>
        </w:rPr>
      </w:pPr>
    </w:p>
    <w:p w14:paraId="74D61BB3" w14:textId="77777777" w:rsidR="00D61EEE" w:rsidRDefault="00D61EEE" w:rsidP="0EF8317B">
      <w:pPr>
        <w:rPr>
          <w:ins w:id="1553" w:author="Melissa McClure" w:date="2018-05-13T21:35:00Z"/>
          <w:rFonts w:asciiTheme="majorHAnsi" w:eastAsia="Garamond" w:hAnsiTheme="majorHAnsi" w:cstheme="majorHAnsi"/>
          <w:b/>
          <w:color w:val="24292E"/>
          <w:sz w:val="28"/>
          <w:szCs w:val="28"/>
        </w:rPr>
      </w:pPr>
    </w:p>
    <w:p w14:paraId="5241B1CD" w14:textId="77777777" w:rsidR="00D61EEE" w:rsidRDefault="00D61EEE" w:rsidP="0EF8317B">
      <w:pPr>
        <w:rPr>
          <w:ins w:id="1554" w:author="Melissa McClure" w:date="2018-05-13T21:35:00Z"/>
          <w:rFonts w:asciiTheme="majorHAnsi" w:eastAsia="Garamond" w:hAnsiTheme="majorHAnsi" w:cstheme="majorHAnsi"/>
          <w:b/>
          <w:color w:val="24292E"/>
          <w:sz w:val="28"/>
          <w:szCs w:val="28"/>
        </w:rPr>
      </w:pPr>
    </w:p>
    <w:p w14:paraId="19AE05A3" w14:textId="77777777" w:rsidR="00D61EEE" w:rsidRDefault="00D61EEE" w:rsidP="0EF8317B">
      <w:pPr>
        <w:rPr>
          <w:ins w:id="1555" w:author="Melissa McClure" w:date="2018-05-13T21:35:00Z"/>
          <w:rFonts w:asciiTheme="majorHAnsi" w:eastAsia="Garamond" w:hAnsiTheme="majorHAnsi" w:cstheme="majorHAnsi"/>
          <w:b/>
          <w:color w:val="24292E"/>
          <w:sz w:val="28"/>
          <w:szCs w:val="28"/>
        </w:rPr>
      </w:pPr>
    </w:p>
    <w:p w14:paraId="5AC4ED4E" w14:textId="77777777" w:rsidR="00D61EEE" w:rsidRDefault="00D61EEE" w:rsidP="0EF8317B">
      <w:pPr>
        <w:rPr>
          <w:ins w:id="1556" w:author="Melissa McClure" w:date="2018-05-13T21:35:00Z"/>
          <w:rFonts w:asciiTheme="majorHAnsi" w:eastAsia="Garamond" w:hAnsiTheme="majorHAnsi" w:cstheme="majorHAnsi"/>
          <w:b/>
          <w:color w:val="24292E"/>
          <w:sz w:val="28"/>
          <w:szCs w:val="28"/>
        </w:rPr>
      </w:pPr>
    </w:p>
    <w:p w14:paraId="13F6912B" w14:textId="77777777" w:rsidR="001649E7" w:rsidRPr="001649E7" w:rsidRDefault="001649E7" w:rsidP="001649E7">
      <w:pPr>
        <w:rPr>
          <w:ins w:id="1557" w:author="Brian Doersch" w:date="2018-05-13T22:30:00Z"/>
          <w:rFonts w:asciiTheme="majorHAnsi" w:eastAsia="Garamond" w:hAnsiTheme="majorHAnsi" w:cstheme="majorHAnsi"/>
          <w:b/>
          <w:color w:val="24292E"/>
          <w:sz w:val="28"/>
          <w:szCs w:val="28"/>
        </w:rPr>
      </w:pPr>
    </w:p>
    <w:p w14:paraId="720D36E7" w14:textId="77777777" w:rsidR="00EE7044" w:rsidRDefault="00EE7044" w:rsidP="0EF8317B">
      <w:pPr>
        <w:rPr>
          <w:ins w:id="1558" w:author="Melissa McClure" w:date="2018-05-13T21:35:00Z"/>
          <w:rFonts w:asciiTheme="majorHAnsi" w:eastAsia="Garamond" w:hAnsiTheme="majorHAnsi" w:cstheme="majorHAnsi"/>
          <w:b/>
          <w:color w:val="24292E"/>
          <w:sz w:val="28"/>
          <w:szCs w:val="28"/>
        </w:rPr>
      </w:pPr>
    </w:p>
    <w:p w14:paraId="661D5BCE" w14:textId="77777777" w:rsidR="00D61EEE" w:rsidRDefault="00D61EEE" w:rsidP="0EF8317B">
      <w:pPr>
        <w:rPr>
          <w:ins w:id="1559" w:author="Melissa McClure" w:date="2018-05-13T21:35:00Z"/>
          <w:rFonts w:asciiTheme="majorHAnsi" w:eastAsia="Garamond" w:hAnsiTheme="majorHAnsi" w:cstheme="majorHAnsi"/>
          <w:b/>
          <w:color w:val="24292E"/>
          <w:sz w:val="28"/>
          <w:szCs w:val="28"/>
        </w:rPr>
      </w:pPr>
    </w:p>
    <w:p w14:paraId="348C4BE4" w14:textId="0484A407" w:rsidR="00FF3FAF" w:rsidRPr="002A5380" w:rsidRDefault="0EF8317B" w:rsidP="002A5380">
      <w:pPr>
        <w:rPr>
          <w:ins w:id="1560" w:author="Melissa McClure" w:date="2018-05-13T21:40:00Z"/>
          <w:rFonts w:asciiTheme="majorHAnsi" w:eastAsia="Garamond" w:hAnsiTheme="majorHAnsi" w:cstheme="majorHAnsi"/>
          <w:b/>
          <w:color w:val="24292E"/>
          <w:sz w:val="28"/>
          <w:szCs w:val="28"/>
        </w:rPr>
      </w:pPr>
      <w:r w:rsidRPr="0088688E">
        <w:rPr>
          <w:rFonts w:asciiTheme="majorHAnsi" w:eastAsia="Garamond" w:hAnsiTheme="majorHAnsi" w:cstheme="majorHAnsi"/>
          <w:b/>
          <w:color w:val="24292E"/>
          <w:sz w:val="28"/>
          <w:szCs w:val="28"/>
          <w:rPrChange w:id="1561" w:author="Melissa McClure" w:date="2018-05-06T12:29:00Z">
            <w:rPr>
              <w:rFonts w:ascii="Garamond" w:eastAsia="Garamond" w:hAnsi="Garamond" w:cs="Garamond"/>
              <w:b/>
              <w:bCs/>
              <w:color w:val="24292E"/>
              <w:sz w:val="28"/>
              <w:szCs w:val="28"/>
            </w:rPr>
          </w:rPrChange>
        </w:rPr>
        <w:t>8        Wireframes Studen</w:t>
      </w:r>
      <w:ins w:id="1562" w:author="Brian Doersch" w:date="2018-05-13T23:14:00Z">
        <w:r w:rsidR="00FF3FAF">
          <w:rPr>
            <w:rFonts w:asciiTheme="majorHAnsi" w:eastAsia="Garamond" w:hAnsiTheme="majorHAnsi" w:cstheme="majorHAnsi"/>
            <w:b/>
            <w:color w:val="24292E"/>
            <w:sz w:val="28"/>
            <w:szCs w:val="28"/>
          </w:rPr>
          <w:t>t</w:t>
        </w:r>
      </w:ins>
      <w:del w:id="1563" w:author="Brian Doersch" w:date="2018-05-13T23:14:00Z">
        <w:r w:rsidRPr="0088688E" w:rsidDel="00FF3FAF">
          <w:rPr>
            <w:rFonts w:asciiTheme="majorHAnsi" w:eastAsia="Garamond" w:hAnsiTheme="majorHAnsi" w:cstheme="majorHAnsi"/>
            <w:b/>
            <w:color w:val="24292E"/>
            <w:sz w:val="28"/>
            <w:szCs w:val="28"/>
            <w:rPrChange w:id="1564" w:author="Melissa McClure" w:date="2018-05-06T12:29:00Z">
              <w:rPr>
                <w:rFonts w:ascii="Garamond" w:eastAsia="Garamond" w:hAnsi="Garamond" w:cs="Garamond"/>
                <w:b/>
                <w:bCs/>
                <w:color w:val="24292E"/>
                <w:sz w:val="28"/>
                <w:szCs w:val="28"/>
              </w:rPr>
            </w:rPrChange>
          </w:rPr>
          <w:delText>t</w:delText>
        </w:r>
      </w:del>
    </w:p>
    <w:p w14:paraId="272553FD" w14:textId="77777777" w:rsidR="00BB3967" w:rsidRPr="0088688E" w:rsidRDefault="00BB3967" w:rsidP="0EF8317B">
      <w:pPr>
        <w:rPr>
          <w:rFonts w:asciiTheme="majorHAnsi" w:hAnsiTheme="majorHAnsi" w:cstheme="majorHAnsi"/>
          <w:rPrChange w:id="1565" w:author="Melissa McClure" w:date="2018-05-06T12:29:00Z">
            <w:rPr/>
          </w:rPrChange>
        </w:rPr>
      </w:pPr>
    </w:p>
    <w:p w14:paraId="13F46B12" w14:textId="0BDB7686" w:rsidR="0EF8317B" w:rsidRPr="002A5380" w:rsidDel="00BB3967" w:rsidRDefault="00570B77" w:rsidP="00526828">
      <w:pPr>
        <w:rPr>
          <w:del w:id="1566" w:author="McClure, Melissa" w:date="2018-05-11T17:39:00Z"/>
          <w:rFonts w:asciiTheme="majorHAnsi" w:eastAsia="Garamond" w:hAnsiTheme="majorHAnsi" w:cstheme="majorHAnsi"/>
          <w:b/>
          <w:i/>
          <w:color w:val="24292E"/>
        </w:rPr>
      </w:pPr>
      <w:ins w:id="1567" w:author="McClure, Melissa" w:date="2018-05-11T17:41:00Z">
        <w:r>
          <w:rPr>
            <w:rFonts w:asciiTheme="majorHAnsi" w:eastAsia="Garamond" w:hAnsiTheme="majorHAnsi" w:cstheme="majorHAnsi"/>
            <w:i/>
            <w:color w:val="24292E"/>
          </w:rPr>
          <w:lastRenderedPageBreak/>
          <w:tab/>
        </w:r>
      </w:ins>
      <w:ins w:id="1568" w:author="Melissa McClure" w:date="2018-05-09T18:28:00Z">
        <w:del w:id="1569" w:author="McClure, Melissa" w:date="2018-05-11T17:41:00Z">
          <w:r w:rsidDel="001C5358">
            <w:rPr>
              <w:rFonts w:asciiTheme="majorHAnsi" w:eastAsia="Garamond" w:hAnsiTheme="majorHAnsi" w:cstheme="majorHAnsi"/>
              <w:i/>
              <w:color w:val="24292E"/>
            </w:rPr>
            <w:tab/>
          </w:r>
          <w:r w:rsidRPr="00BD0379" w:rsidDel="00526828">
            <w:rPr>
              <w:rFonts w:asciiTheme="majorHAnsi" w:eastAsia="Garamond" w:hAnsiTheme="majorHAnsi" w:cstheme="majorHAnsi"/>
              <w:b/>
              <w:color w:val="24292E"/>
              <w:rPrChange w:id="1570" w:author="Melissa McClure" w:date="2018-05-09T18:47:00Z">
                <w:rPr>
                  <w:rFonts w:asciiTheme="majorHAnsi" w:eastAsia="Garamond" w:hAnsiTheme="majorHAnsi" w:cstheme="majorHAnsi"/>
                  <w:color w:val="24292E"/>
                </w:rPr>
              </w:rPrChange>
            </w:rPr>
            <w:delText>FR</w:delText>
          </w:r>
        </w:del>
      </w:ins>
      <w:ins w:id="1571" w:author="McClure, Melissa" w:date="2018-05-11T17:41:00Z">
        <w:r w:rsidR="00526828">
          <w:rPr>
            <w:rFonts w:asciiTheme="majorHAnsi" w:eastAsia="Garamond" w:hAnsiTheme="majorHAnsi" w:cstheme="majorHAnsi"/>
            <w:b/>
            <w:color w:val="24292E"/>
          </w:rPr>
          <w:t>FR</w:t>
        </w:r>
      </w:ins>
      <w:ins w:id="1572" w:author="Melissa McClure" w:date="2018-05-09T18:28:00Z">
        <w:r w:rsidRPr="00BD0379">
          <w:rPr>
            <w:rFonts w:asciiTheme="majorHAnsi" w:eastAsia="Garamond" w:hAnsiTheme="majorHAnsi" w:cstheme="majorHAnsi"/>
            <w:b/>
            <w:color w:val="24292E"/>
            <w:rPrChange w:id="1573" w:author="Melissa McClure" w:date="2018-05-09T18:47:00Z">
              <w:rPr>
                <w:rFonts w:asciiTheme="majorHAnsi" w:eastAsia="Garamond" w:hAnsiTheme="majorHAnsi" w:cstheme="majorHAnsi"/>
                <w:color w:val="24292E"/>
              </w:rPr>
            </w:rPrChange>
          </w:rPr>
          <w:t xml:space="preserve">S </w:t>
        </w:r>
        <w:r w:rsidR="00643D52" w:rsidRPr="00BD0379">
          <w:rPr>
            <w:rFonts w:asciiTheme="majorHAnsi" w:eastAsia="Garamond" w:hAnsiTheme="majorHAnsi" w:cstheme="majorHAnsi"/>
            <w:b/>
            <w:color w:val="24292E"/>
            <w:rPrChange w:id="1574" w:author="Melissa McClure" w:date="2018-05-09T18:47:00Z">
              <w:rPr>
                <w:rFonts w:asciiTheme="majorHAnsi" w:eastAsia="Garamond" w:hAnsiTheme="majorHAnsi" w:cstheme="majorHAnsi"/>
                <w:color w:val="24292E"/>
              </w:rPr>
            </w:rPrChange>
          </w:rPr>
          <w:t>8.1</w:t>
        </w:r>
        <w:r w:rsidR="00643D52" w:rsidRPr="00BD0379">
          <w:rPr>
            <w:rFonts w:asciiTheme="majorHAnsi" w:eastAsia="Garamond" w:hAnsiTheme="majorHAnsi" w:cstheme="majorHAnsi"/>
            <w:b/>
            <w:color w:val="24292E"/>
            <w:rPrChange w:id="1575" w:author="Melissa McClure" w:date="2018-05-09T18:47:00Z">
              <w:rPr>
                <w:rFonts w:asciiTheme="majorHAnsi" w:eastAsia="Garamond" w:hAnsiTheme="majorHAnsi" w:cstheme="majorHAnsi"/>
                <w:color w:val="24292E"/>
              </w:rPr>
            </w:rPrChange>
          </w:rPr>
          <w:tab/>
        </w:r>
        <w:r w:rsidR="00643D52" w:rsidRPr="00BD0379">
          <w:rPr>
            <w:rFonts w:asciiTheme="majorHAnsi" w:eastAsia="Garamond" w:hAnsiTheme="majorHAnsi" w:cstheme="majorHAnsi"/>
            <w:b/>
            <w:color w:val="24292E"/>
            <w:rPrChange w:id="1576" w:author="Melissa McClure" w:date="2018-05-09T18:47:00Z">
              <w:rPr>
                <w:rFonts w:asciiTheme="majorHAnsi" w:eastAsia="Garamond" w:hAnsiTheme="majorHAnsi" w:cstheme="majorHAnsi"/>
                <w:color w:val="24292E"/>
              </w:rPr>
            </w:rPrChange>
          </w:rPr>
          <w:tab/>
          <w:t>Student</w:t>
        </w:r>
      </w:ins>
      <w:ins w:id="1577" w:author="Melissa McClure" w:date="2018-05-09T18:48:00Z">
        <w:r w:rsidR="00371328">
          <w:rPr>
            <w:rFonts w:asciiTheme="majorHAnsi" w:eastAsia="Garamond" w:hAnsiTheme="majorHAnsi" w:cstheme="majorHAnsi"/>
            <w:b/>
            <w:color w:val="24292E"/>
          </w:rPr>
          <w:t xml:space="preserve"> </w:t>
        </w:r>
        <w:r w:rsidR="009F001E">
          <w:rPr>
            <w:rFonts w:asciiTheme="majorHAnsi" w:eastAsia="Garamond" w:hAnsiTheme="majorHAnsi" w:cstheme="majorHAnsi"/>
            <w:b/>
            <w:color w:val="24292E"/>
          </w:rPr>
          <w:t>Remote Login</w:t>
        </w:r>
      </w:ins>
      <w:ins w:id="1578" w:author="Phillip Viens" w:date="2018-05-12T18:40:00Z">
        <w:r w:rsidR="00F6352C">
          <w:rPr>
            <w:rFonts w:asciiTheme="majorHAnsi" w:eastAsia="Garamond" w:hAnsiTheme="majorHAnsi" w:cstheme="majorHAnsi"/>
            <w:b/>
            <w:color w:val="24292E"/>
          </w:rPr>
          <w:t xml:space="preserve"> </w:t>
        </w:r>
      </w:ins>
      <w:del w:id="1579" w:author="Unknown">
        <w:r w:rsidR="0EF8317B" w:rsidRPr="00BD0379" w:rsidDel="00570B77">
          <w:rPr>
            <w:rFonts w:asciiTheme="majorHAnsi" w:eastAsia="Garamond" w:hAnsiTheme="majorHAnsi" w:cstheme="majorHAnsi"/>
            <w:b/>
            <w:i/>
            <w:color w:val="24292E"/>
            <w:rPrChange w:id="1580" w:author="Melissa McClure" w:date="2018-05-09T18:47:00Z">
              <w:rPr>
                <w:rFonts w:ascii="Garamond" w:eastAsia="Garamond" w:hAnsi="Garamond" w:cs="Garamond"/>
                <w:i/>
                <w:iCs/>
                <w:color w:val="24292E"/>
              </w:rPr>
            </w:rPrChange>
          </w:rPr>
          <w:delText>TBD</w:delText>
        </w:r>
      </w:del>
    </w:p>
    <w:p w14:paraId="0CBCDEA8" w14:textId="77777777" w:rsidR="00BB3967" w:rsidRDefault="00BB3967" w:rsidP="0EF8317B">
      <w:pPr>
        <w:rPr>
          <w:ins w:id="1581" w:author="Melissa McClure" w:date="2018-05-13T21:40:00Z"/>
          <w:rFonts w:asciiTheme="majorHAnsi" w:eastAsia="Garamond" w:hAnsiTheme="majorHAnsi" w:cstheme="majorHAnsi"/>
          <w:b/>
          <w:color w:val="24292E"/>
        </w:rPr>
      </w:pPr>
    </w:p>
    <w:p w14:paraId="5C254B67" w14:textId="1DCA8A5B" w:rsidR="00FD23B6" w:rsidRDefault="00FD23B6" w:rsidP="00526828">
      <w:pPr>
        <w:rPr>
          <w:ins w:id="1582" w:author="McClure, Melissa" w:date="2018-05-11T17:52:00Z"/>
          <w:rFonts w:asciiTheme="majorHAnsi" w:eastAsia="Garamond" w:hAnsiTheme="majorHAnsi" w:cstheme="majorHAnsi"/>
          <w:b/>
          <w:color w:val="24292E"/>
        </w:rPr>
      </w:pPr>
    </w:p>
    <w:p w14:paraId="15095141" w14:textId="557E9562" w:rsidR="00847763" w:rsidRDefault="00FD23B6">
      <w:pPr>
        <w:jc w:val="center"/>
        <w:rPr>
          <w:ins w:id="1583" w:author="Melissa McClure" w:date="2018-05-13T21:36:00Z"/>
          <w:rFonts w:asciiTheme="majorHAnsi" w:hAnsiTheme="majorHAnsi" w:cstheme="majorHAnsi"/>
          <w:b/>
        </w:rPr>
      </w:pPr>
      <w:ins w:id="1584" w:author="McClure, Melissa" w:date="2018-05-11T17:52:00Z">
        <w:del w:id="1585" w:author="Ladera, Harrison" w:date="2018-05-13T22:46:00Z">
          <w:r>
            <w:rPr>
              <w:rFonts w:asciiTheme="majorHAnsi" w:hAnsiTheme="majorHAnsi" w:cstheme="majorHAnsi"/>
              <w:b/>
              <w:noProof/>
            </w:rPr>
            <w:lastRenderedPageBreak/>
            <w:drawing>
              <wp:inline distT="0" distB="0" distL="0" distR="0" wp14:anchorId="3AF1910A" wp14:editId="0A2E45CF">
                <wp:extent cx="5166360" cy="4626864"/>
                <wp:effectExtent l="0" t="0" r="0" b="254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udent Off-Campus Login.png"/>
                        <pic:cNvPicPr/>
                      </pic:nvPicPr>
                      <pic:blipFill>
                        <a:blip r:embed="rId14">
                          <a:extLst>
                            <a:ext uri="{28A0092B-C50C-407E-A947-70E740481C1C}">
                              <a14:useLocalDpi xmlns:a14="http://schemas.microsoft.com/office/drawing/2010/main" val="0"/>
                            </a:ext>
                          </a:extLst>
                        </a:blip>
                        <a:stretch>
                          <a:fillRect/>
                        </a:stretch>
                      </pic:blipFill>
                      <pic:spPr>
                        <a:xfrm>
                          <a:off x="0" y="0"/>
                          <a:ext cx="5166360" cy="4626864"/>
                        </a:xfrm>
                        <a:prstGeom prst="rect">
                          <a:avLst/>
                        </a:prstGeom>
                      </pic:spPr>
                    </pic:pic>
                  </a:graphicData>
                </a:graphic>
              </wp:inline>
            </w:drawing>
          </w:r>
        </w:del>
      </w:ins>
      <w:ins w:id="1586" w:author="Ladera, Harrison" w:date="2018-05-13T22:47:00Z">
        <w:r w:rsidR="003F1CFE" w:rsidRPr="003F1CFE">
          <w:rPr>
            <w:noProof/>
          </w:rPr>
          <w:t xml:space="preserve"> </w:t>
        </w:r>
      </w:ins>
      <w:ins w:id="1587" w:author="Ladera, Harrison" w:date="2018-05-13T22:48:00Z">
        <w:r w:rsidR="00836091" w:rsidRPr="00836091">
          <w:rPr>
            <w:noProof/>
          </w:rPr>
          <w:lastRenderedPageBreak/>
          <w:drawing>
            <wp:inline distT="0" distB="0" distL="0" distR="0" wp14:anchorId="7435B839" wp14:editId="567F8BA1">
              <wp:extent cx="5943600" cy="45262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26280"/>
                      </a:xfrm>
                      <a:prstGeom prst="rect">
                        <a:avLst/>
                      </a:prstGeom>
                    </pic:spPr>
                  </pic:pic>
                </a:graphicData>
              </a:graphic>
            </wp:inline>
          </w:drawing>
        </w:r>
      </w:ins>
    </w:p>
    <w:p w14:paraId="31B58905" w14:textId="65EBCDEA" w:rsidR="00D61EEE" w:rsidRPr="00340FEF" w:rsidRDefault="00340FEF">
      <w:pPr>
        <w:rPr>
          <w:ins w:id="1588" w:author="Melissa McClure" w:date="2018-05-13T21:36:00Z"/>
          <w:rFonts w:asciiTheme="majorHAnsi" w:hAnsiTheme="majorHAnsi" w:cstheme="majorHAnsi"/>
          <w:rPrChange w:id="1589" w:author="Brian Doersch" w:date="2018-05-13T22:46:00Z">
            <w:rPr>
              <w:ins w:id="1590" w:author="Melissa McClure" w:date="2018-05-13T21:36:00Z"/>
              <w:rFonts w:asciiTheme="majorHAnsi" w:hAnsiTheme="majorHAnsi" w:cstheme="majorHAnsi"/>
              <w:b/>
            </w:rPr>
          </w:rPrChange>
        </w:rPr>
        <w:pPrChange w:id="1591" w:author="Brian Doersch" w:date="2018-05-13T22:46:00Z">
          <w:pPr>
            <w:jc w:val="center"/>
          </w:pPr>
        </w:pPrChange>
      </w:pPr>
      <w:ins w:id="1592" w:author="Brian Doersch" w:date="2018-05-13T22:45:00Z">
        <w:del w:id="1593" w:author="Melissa McClure" w:date="2018-05-13T23:07:00Z">
          <w:r w:rsidDel="00410029">
            <w:rPr>
              <w:rFonts w:asciiTheme="majorHAnsi" w:hAnsiTheme="majorHAnsi" w:cstheme="majorHAnsi"/>
              <w:b/>
            </w:rPr>
            <w:tab/>
          </w:r>
        </w:del>
        <w:r>
          <w:rPr>
            <w:rFonts w:asciiTheme="majorHAnsi" w:hAnsiTheme="majorHAnsi" w:cstheme="majorHAnsi"/>
          </w:rPr>
          <w:t>This is the login page for the students, fairly standard, with the image being the TrackAdemy logo.</w:t>
        </w:r>
      </w:ins>
    </w:p>
    <w:p w14:paraId="33DF99BA" w14:textId="77777777" w:rsidR="00D61EEE" w:rsidRDefault="00D61EEE">
      <w:pPr>
        <w:jc w:val="center"/>
        <w:rPr>
          <w:ins w:id="1594" w:author="Melissa McClure" w:date="2018-05-13T21:36:00Z"/>
          <w:rFonts w:asciiTheme="majorHAnsi" w:hAnsiTheme="majorHAnsi" w:cstheme="majorHAnsi"/>
          <w:b/>
        </w:rPr>
      </w:pPr>
    </w:p>
    <w:p w14:paraId="7A0FE1BE" w14:textId="77777777" w:rsidR="00D61EEE" w:rsidRDefault="00D61EEE">
      <w:pPr>
        <w:jc w:val="center"/>
        <w:rPr>
          <w:ins w:id="1595" w:author="Melissa McClure" w:date="2018-05-13T21:36:00Z"/>
          <w:rFonts w:asciiTheme="majorHAnsi" w:hAnsiTheme="majorHAnsi" w:cstheme="majorHAnsi"/>
          <w:b/>
        </w:rPr>
      </w:pPr>
    </w:p>
    <w:p w14:paraId="113DCEF9" w14:textId="77777777" w:rsidR="00D61EEE" w:rsidRDefault="00D61EEE">
      <w:pPr>
        <w:jc w:val="center"/>
        <w:rPr>
          <w:ins w:id="1596" w:author="Melissa McClure" w:date="2018-05-13T21:36:00Z"/>
          <w:rFonts w:asciiTheme="majorHAnsi" w:hAnsiTheme="majorHAnsi" w:cstheme="majorHAnsi"/>
          <w:b/>
        </w:rPr>
      </w:pPr>
    </w:p>
    <w:p w14:paraId="4767409B" w14:textId="77777777" w:rsidR="00D61EEE" w:rsidRDefault="00D61EEE">
      <w:pPr>
        <w:jc w:val="center"/>
        <w:rPr>
          <w:ins w:id="1597" w:author="Melissa McClure" w:date="2018-05-13T21:36:00Z"/>
          <w:rFonts w:asciiTheme="majorHAnsi" w:hAnsiTheme="majorHAnsi" w:cstheme="majorHAnsi"/>
          <w:b/>
        </w:rPr>
      </w:pPr>
    </w:p>
    <w:p w14:paraId="5C51A928" w14:textId="77777777" w:rsidR="00D61EEE" w:rsidRDefault="00D61EEE">
      <w:pPr>
        <w:jc w:val="center"/>
        <w:rPr>
          <w:ins w:id="1598" w:author="Melissa McClure" w:date="2018-05-13T21:36:00Z"/>
          <w:del w:id="1599" w:author="Brian Doersch" w:date="2018-05-13T22:46:00Z"/>
          <w:rFonts w:asciiTheme="majorHAnsi" w:hAnsiTheme="majorHAnsi" w:cstheme="majorHAnsi"/>
          <w:b/>
        </w:rPr>
      </w:pPr>
    </w:p>
    <w:p w14:paraId="1C1C7DB5" w14:textId="77777777" w:rsidR="00D61EEE" w:rsidRDefault="00D61EEE">
      <w:pPr>
        <w:jc w:val="center"/>
        <w:rPr>
          <w:ins w:id="1600" w:author="Brian Doersch" w:date="2018-05-13T22:46:00Z"/>
          <w:rFonts w:asciiTheme="majorHAnsi" w:hAnsiTheme="majorHAnsi" w:cstheme="majorHAnsi"/>
          <w:b/>
        </w:rPr>
      </w:pPr>
    </w:p>
    <w:p w14:paraId="45234B54" w14:textId="77777777" w:rsidR="00147D63" w:rsidRDefault="00147D63">
      <w:pPr>
        <w:jc w:val="center"/>
        <w:rPr>
          <w:ins w:id="1601" w:author="Melissa McClure" w:date="2018-05-13T21:36:00Z"/>
          <w:rFonts w:asciiTheme="majorHAnsi" w:hAnsiTheme="majorHAnsi" w:cstheme="majorHAnsi"/>
          <w:b/>
        </w:rPr>
      </w:pPr>
    </w:p>
    <w:p w14:paraId="222D0DB8" w14:textId="77777777" w:rsidR="00D61EEE" w:rsidRDefault="00D61EEE">
      <w:pPr>
        <w:jc w:val="center"/>
        <w:rPr>
          <w:ins w:id="1602" w:author="Melissa McClure" w:date="2018-05-13T21:36:00Z"/>
          <w:rFonts w:asciiTheme="majorHAnsi" w:hAnsiTheme="majorHAnsi" w:cstheme="majorHAnsi"/>
          <w:b/>
        </w:rPr>
      </w:pPr>
    </w:p>
    <w:p w14:paraId="28D69395" w14:textId="1802F5E3" w:rsidR="00A55D3E" w:rsidRDefault="00A55D3E" w:rsidP="00A55D3E">
      <w:pPr>
        <w:rPr>
          <w:ins w:id="1603" w:author="Melissa McClure" w:date="2018-05-13T21:40:00Z"/>
          <w:rFonts w:asciiTheme="majorHAnsi" w:hAnsiTheme="majorHAnsi" w:cstheme="majorHAnsi"/>
          <w:b/>
        </w:rPr>
      </w:pPr>
      <w:ins w:id="1604" w:author="Melissa McClure" w:date="2018-05-13T21:37:00Z">
        <w:r>
          <w:rPr>
            <w:rFonts w:asciiTheme="majorHAnsi" w:hAnsiTheme="majorHAnsi" w:cstheme="majorHAnsi"/>
            <w:b/>
          </w:rPr>
          <w:tab/>
          <w:t>FRS 8.2</w:t>
        </w:r>
        <w:r>
          <w:rPr>
            <w:rFonts w:asciiTheme="majorHAnsi" w:hAnsiTheme="majorHAnsi" w:cstheme="majorHAnsi"/>
            <w:b/>
          </w:rPr>
          <w:tab/>
        </w:r>
        <w:r>
          <w:rPr>
            <w:rFonts w:asciiTheme="majorHAnsi" w:hAnsiTheme="majorHAnsi" w:cstheme="majorHAnsi"/>
            <w:b/>
          </w:rPr>
          <w:tab/>
          <w:t>Student Home Page</w:t>
        </w:r>
      </w:ins>
    </w:p>
    <w:p w14:paraId="673D8E0B" w14:textId="77777777" w:rsidR="00BB3967" w:rsidRDefault="00BB3967">
      <w:pPr>
        <w:rPr>
          <w:ins w:id="1605" w:author="McClure, Melissa" w:date="2018-05-13T19:13:00Z"/>
          <w:rFonts w:asciiTheme="majorHAnsi" w:hAnsiTheme="majorHAnsi" w:cstheme="majorHAnsi"/>
          <w:b/>
        </w:rPr>
        <w:pPrChange w:id="1606" w:author="Melissa McClure" w:date="2018-05-13T21:36:00Z">
          <w:pPr>
            <w:jc w:val="center"/>
          </w:pPr>
        </w:pPrChange>
      </w:pPr>
    </w:p>
    <w:p w14:paraId="440A261E" w14:textId="4510AEEA" w:rsidR="00337524" w:rsidRDefault="00337524">
      <w:pPr>
        <w:jc w:val="center"/>
        <w:rPr>
          <w:del w:id="1607" w:author="Brian Doersch" w:date="2018-05-13T22:43:00Z"/>
          <w:rFonts w:asciiTheme="majorHAnsi" w:hAnsiTheme="majorHAnsi" w:cstheme="majorHAnsi"/>
          <w:b/>
        </w:rPr>
      </w:pPr>
      <w:ins w:id="1608" w:author="McClure, Melissa" w:date="2018-05-13T19:13:00Z">
        <w:r>
          <w:rPr>
            <w:rFonts w:asciiTheme="majorHAnsi" w:hAnsiTheme="majorHAnsi" w:cstheme="majorHAnsi"/>
            <w:b/>
            <w:noProof/>
          </w:rPr>
          <w:lastRenderedPageBreak/>
          <w:drawing>
            <wp:inline distT="0" distB="0" distL="0" distR="0" wp14:anchorId="2C13166F" wp14:editId="08354E23">
              <wp:extent cx="5486400" cy="4582795"/>
              <wp:effectExtent l="0" t="0" r="0" b="8255"/>
              <wp:docPr id="5" name="Picture 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13 at 4.04.59 PM.png"/>
                      <pic:cNvPicPr/>
                    </pic:nvPicPr>
                    <pic:blipFill>
                      <a:blip r:embed="rId16">
                        <a:extLst>
                          <a:ext uri="{28A0092B-C50C-407E-A947-70E740481C1C}">
                            <a14:useLocalDpi xmlns:a14="http://schemas.microsoft.com/office/drawing/2010/main" val="0"/>
                          </a:ext>
                        </a:extLst>
                      </a:blip>
                      <a:stretch>
                        <a:fillRect/>
                      </a:stretch>
                    </pic:blipFill>
                    <pic:spPr>
                      <a:xfrm>
                        <a:off x="0" y="0"/>
                        <a:ext cx="5494029" cy="4589168"/>
                      </a:xfrm>
                      <a:prstGeom prst="rect">
                        <a:avLst/>
                      </a:prstGeom>
                    </pic:spPr>
                  </pic:pic>
                </a:graphicData>
              </a:graphic>
            </wp:inline>
          </w:drawing>
        </w:r>
      </w:ins>
    </w:p>
    <w:p w14:paraId="40839055" w14:textId="778902EB" w:rsidR="00A55D3E" w:rsidRDefault="00A55D3E">
      <w:pPr>
        <w:jc w:val="center"/>
        <w:rPr>
          <w:ins w:id="1609" w:author="Brian Doersch" w:date="2018-05-13T22:43:00Z"/>
          <w:rFonts w:asciiTheme="majorHAnsi" w:hAnsiTheme="majorHAnsi" w:cstheme="majorHAnsi"/>
          <w:b/>
        </w:rPr>
      </w:pPr>
    </w:p>
    <w:p w14:paraId="2C7EDEE2" w14:textId="5F328A9D" w:rsidR="001E403F" w:rsidRPr="001E403F" w:rsidRDefault="009A7C23">
      <w:pPr>
        <w:ind w:left="720"/>
        <w:jc w:val="both"/>
        <w:rPr>
          <w:ins w:id="1610" w:author="Melissa McClure" w:date="2018-05-13T21:38:00Z"/>
          <w:rFonts w:asciiTheme="majorHAnsi" w:hAnsiTheme="majorHAnsi" w:cstheme="majorHAnsi"/>
          <w:rPrChange w:id="1611" w:author="Brian Doersch" w:date="2018-05-13T22:43:00Z">
            <w:rPr>
              <w:ins w:id="1612" w:author="Melissa McClure" w:date="2018-05-13T21:38:00Z"/>
              <w:rFonts w:asciiTheme="majorHAnsi" w:hAnsiTheme="majorHAnsi" w:cstheme="majorHAnsi"/>
              <w:b/>
            </w:rPr>
          </w:rPrChange>
        </w:rPr>
        <w:pPrChange w:id="1613" w:author="Melissa McClure" w:date="2018-05-13T23:07:00Z">
          <w:pPr>
            <w:jc w:val="center"/>
          </w:pPr>
        </w:pPrChange>
      </w:pPr>
      <w:ins w:id="1614" w:author="Viens, Phillip" w:date="2018-05-13T23:01:00Z">
        <w:del w:id="1615" w:author="Melissa McClure" w:date="2018-05-13T23:07:00Z">
          <w:r w:rsidDel="00D703EF">
            <w:rPr>
              <w:rFonts w:asciiTheme="majorHAnsi" w:hAnsiTheme="majorHAnsi" w:cstheme="majorHAnsi"/>
              <w:b/>
            </w:rPr>
            <w:tab/>
          </w:r>
        </w:del>
      </w:ins>
      <w:ins w:id="1616" w:author="Brian Doersch" w:date="2018-05-13T22:43:00Z">
        <w:del w:id="1617" w:author="Viens, Phillip" w:date="2018-05-13T23:01:00Z">
          <w:r w:rsidR="001E403F">
            <w:rPr>
              <w:rFonts w:asciiTheme="majorHAnsi" w:hAnsiTheme="majorHAnsi" w:cstheme="majorHAnsi"/>
              <w:b/>
            </w:rPr>
            <w:tab/>
          </w:r>
        </w:del>
        <w:r w:rsidR="001E403F">
          <w:rPr>
            <w:rFonts w:asciiTheme="majorHAnsi" w:hAnsiTheme="majorHAnsi" w:cstheme="majorHAnsi"/>
          </w:rPr>
          <w:t xml:space="preserve">This page </w:t>
        </w:r>
        <w:r w:rsidR="001A2061">
          <w:rPr>
            <w:rFonts w:asciiTheme="majorHAnsi" w:hAnsiTheme="majorHAnsi" w:cstheme="majorHAnsi"/>
          </w:rPr>
          <w:t>is the main page that will be the first thing the student sees upon logging in. This is meant largely as a hub with extra attention drawn to the other pages avai</w:t>
        </w:r>
      </w:ins>
      <w:ins w:id="1618" w:author="Brian Doersch" w:date="2018-05-13T22:44:00Z">
        <w:r w:rsidR="001A2061">
          <w:rPr>
            <w:rFonts w:asciiTheme="majorHAnsi" w:hAnsiTheme="majorHAnsi" w:cstheme="majorHAnsi"/>
          </w:rPr>
          <w:t xml:space="preserve">lable, and a </w:t>
        </w:r>
        <w:r w:rsidR="006E5458">
          <w:rPr>
            <w:rFonts w:asciiTheme="majorHAnsi" w:hAnsiTheme="majorHAnsi" w:cstheme="majorHAnsi"/>
          </w:rPr>
          <w:t xml:space="preserve">quick note from the pet about how well the student is doing. The chart offers quick at-a-glance data for the student in case that’s all they </w:t>
        </w:r>
      </w:ins>
      <w:ins w:id="1619" w:author="Brian Doersch" w:date="2018-05-13T22:45:00Z">
        <w:r w:rsidR="006E5458">
          <w:rPr>
            <w:rFonts w:asciiTheme="majorHAnsi" w:hAnsiTheme="majorHAnsi" w:cstheme="majorHAnsi"/>
          </w:rPr>
          <w:t xml:space="preserve">want to see. </w:t>
        </w:r>
      </w:ins>
    </w:p>
    <w:p w14:paraId="782E9432" w14:textId="77777777" w:rsidR="00A55D3E" w:rsidRDefault="00A55D3E">
      <w:pPr>
        <w:jc w:val="center"/>
        <w:rPr>
          <w:ins w:id="1620" w:author="Melissa McClure" w:date="2018-05-13T21:38:00Z"/>
          <w:rFonts w:asciiTheme="majorHAnsi" w:hAnsiTheme="majorHAnsi" w:cstheme="majorHAnsi"/>
          <w:b/>
        </w:rPr>
      </w:pPr>
    </w:p>
    <w:p w14:paraId="248D6A8F" w14:textId="77777777" w:rsidR="00A55D3E" w:rsidRDefault="00A55D3E">
      <w:pPr>
        <w:jc w:val="center"/>
        <w:rPr>
          <w:ins w:id="1621" w:author="Melissa McClure" w:date="2018-05-13T21:38:00Z"/>
          <w:rFonts w:asciiTheme="majorHAnsi" w:hAnsiTheme="majorHAnsi" w:cstheme="majorHAnsi"/>
          <w:b/>
        </w:rPr>
      </w:pPr>
    </w:p>
    <w:p w14:paraId="3C734791" w14:textId="77777777" w:rsidR="00A55D3E" w:rsidRDefault="00A55D3E">
      <w:pPr>
        <w:jc w:val="center"/>
        <w:rPr>
          <w:ins w:id="1622" w:author="Melissa McClure" w:date="2018-05-13T21:38:00Z"/>
          <w:del w:id="1623" w:author="Brian Doersch" w:date="2018-05-13T22:46:00Z"/>
          <w:rFonts w:asciiTheme="majorHAnsi" w:hAnsiTheme="majorHAnsi" w:cstheme="majorHAnsi"/>
          <w:b/>
        </w:rPr>
      </w:pPr>
    </w:p>
    <w:p w14:paraId="20FE1A80" w14:textId="77777777" w:rsidR="00A55D3E" w:rsidRDefault="00A55D3E">
      <w:pPr>
        <w:jc w:val="center"/>
        <w:rPr>
          <w:ins w:id="1624" w:author="Melissa McClure" w:date="2018-05-13T21:38:00Z"/>
          <w:del w:id="1625" w:author="Brian Doersch" w:date="2018-05-13T22:46:00Z"/>
          <w:rFonts w:asciiTheme="majorHAnsi" w:hAnsiTheme="majorHAnsi" w:cstheme="majorHAnsi"/>
          <w:b/>
        </w:rPr>
      </w:pPr>
    </w:p>
    <w:p w14:paraId="1C7EDA57" w14:textId="77777777" w:rsidR="00A55D3E" w:rsidRDefault="00A55D3E">
      <w:pPr>
        <w:jc w:val="center"/>
        <w:rPr>
          <w:ins w:id="1626" w:author="Melissa McClure" w:date="2018-05-13T21:38:00Z"/>
          <w:del w:id="1627" w:author="Brian Doersch" w:date="2018-05-13T22:46:00Z"/>
          <w:rFonts w:asciiTheme="majorHAnsi" w:hAnsiTheme="majorHAnsi" w:cstheme="majorHAnsi"/>
          <w:b/>
        </w:rPr>
      </w:pPr>
    </w:p>
    <w:p w14:paraId="76D3F2D1" w14:textId="77777777" w:rsidR="00A55D3E" w:rsidRDefault="00A55D3E">
      <w:pPr>
        <w:jc w:val="center"/>
        <w:rPr>
          <w:ins w:id="1628" w:author="Melissa McClure" w:date="2018-05-13T21:38:00Z"/>
          <w:del w:id="1629" w:author="Brian Doersch" w:date="2018-05-13T22:46:00Z"/>
          <w:rFonts w:asciiTheme="majorHAnsi" w:hAnsiTheme="majorHAnsi" w:cstheme="majorHAnsi"/>
          <w:b/>
        </w:rPr>
      </w:pPr>
    </w:p>
    <w:p w14:paraId="61DDB625" w14:textId="77777777" w:rsidR="00A55D3E" w:rsidRDefault="00A55D3E">
      <w:pPr>
        <w:jc w:val="center"/>
        <w:rPr>
          <w:ins w:id="1630" w:author="Brian Doersch" w:date="2018-05-13T22:46:00Z"/>
          <w:rFonts w:asciiTheme="majorHAnsi" w:hAnsiTheme="majorHAnsi" w:cstheme="majorHAnsi"/>
          <w:b/>
        </w:rPr>
      </w:pPr>
    </w:p>
    <w:p w14:paraId="1D66E644" w14:textId="77777777" w:rsidR="00147D63" w:rsidRDefault="00147D63">
      <w:pPr>
        <w:jc w:val="center"/>
        <w:rPr>
          <w:ins w:id="1631" w:author="Melissa McClure" w:date="2018-05-13T21:38:00Z"/>
          <w:rFonts w:asciiTheme="majorHAnsi" w:hAnsiTheme="majorHAnsi" w:cstheme="majorHAnsi"/>
          <w:b/>
        </w:rPr>
      </w:pPr>
    </w:p>
    <w:p w14:paraId="7FBFAA16" w14:textId="77777777" w:rsidR="00A55D3E" w:rsidRDefault="00A55D3E">
      <w:pPr>
        <w:jc w:val="center"/>
        <w:rPr>
          <w:ins w:id="1632" w:author="Melissa McClure" w:date="2018-05-13T21:38:00Z"/>
          <w:rFonts w:asciiTheme="majorHAnsi" w:hAnsiTheme="majorHAnsi" w:cstheme="majorHAnsi"/>
          <w:b/>
        </w:rPr>
      </w:pPr>
    </w:p>
    <w:p w14:paraId="0023BBE2" w14:textId="77777777" w:rsidR="00A55D3E" w:rsidRDefault="00A55D3E">
      <w:pPr>
        <w:jc w:val="center"/>
        <w:rPr>
          <w:ins w:id="1633" w:author="Melissa McClure" w:date="2018-05-13T21:38:00Z"/>
          <w:rFonts w:asciiTheme="majorHAnsi" w:hAnsiTheme="majorHAnsi" w:cstheme="majorHAnsi"/>
          <w:b/>
        </w:rPr>
      </w:pPr>
    </w:p>
    <w:p w14:paraId="31712877" w14:textId="77777777" w:rsidR="00A55D3E" w:rsidRDefault="00A55D3E">
      <w:pPr>
        <w:jc w:val="center"/>
        <w:rPr>
          <w:ins w:id="1634" w:author="Melissa McClure" w:date="2018-05-13T21:38:00Z"/>
          <w:rFonts w:asciiTheme="majorHAnsi" w:hAnsiTheme="majorHAnsi" w:cstheme="majorHAnsi"/>
          <w:b/>
        </w:rPr>
      </w:pPr>
    </w:p>
    <w:p w14:paraId="331D326D" w14:textId="2B371FAB" w:rsidR="00A55D3E" w:rsidDel="00D90811" w:rsidRDefault="00A55D3E" w:rsidP="00D90811">
      <w:pPr>
        <w:ind w:firstLine="720"/>
        <w:rPr>
          <w:del w:id="1635" w:author="Melissa McClure" w:date="2018-05-13T21:38:00Z"/>
          <w:rFonts w:asciiTheme="majorHAnsi" w:hAnsiTheme="majorHAnsi" w:cstheme="majorHAnsi"/>
          <w:b/>
        </w:rPr>
      </w:pPr>
      <w:ins w:id="1636" w:author="Melissa McClure" w:date="2018-05-13T21:38:00Z">
        <w:r>
          <w:rPr>
            <w:rFonts w:asciiTheme="majorHAnsi" w:hAnsiTheme="majorHAnsi" w:cstheme="majorHAnsi"/>
            <w:b/>
          </w:rPr>
          <w:t>F</w:t>
        </w:r>
        <w:r w:rsidR="00D90811">
          <w:rPr>
            <w:rFonts w:asciiTheme="majorHAnsi" w:hAnsiTheme="majorHAnsi" w:cstheme="majorHAnsi"/>
            <w:b/>
          </w:rPr>
          <w:t>R</w:t>
        </w:r>
        <w:r>
          <w:rPr>
            <w:rFonts w:asciiTheme="majorHAnsi" w:hAnsiTheme="majorHAnsi" w:cstheme="majorHAnsi"/>
            <w:b/>
          </w:rPr>
          <w:t>S 8.3</w:t>
        </w:r>
        <w:r>
          <w:rPr>
            <w:rFonts w:asciiTheme="majorHAnsi" w:hAnsiTheme="majorHAnsi" w:cstheme="majorHAnsi"/>
            <w:b/>
          </w:rPr>
          <w:tab/>
        </w:r>
        <w:r>
          <w:rPr>
            <w:rFonts w:asciiTheme="majorHAnsi" w:hAnsiTheme="majorHAnsi" w:cstheme="majorHAnsi"/>
            <w:b/>
          </w:rPr>
          <w:tab/>
          <w:t>Student</w:t>
        </w:r>
      </w:ins>
      <w:ins w:id="1637" w:author="Melissa McClure" w:date="2018-05-13T21:39:00Z">
        <w:r w:rsidR="00D90811">
          <w:rPr>
            <w:rFonts w:asciiTheme="majorHAnsi" w:hAnsiTheme="majorHAnsi" w:cstheme="majorHAnsi"/>
            <w:b/>
          </w:rPr>
          <w:t xml:space="preserve"> Data Page</w:t>
        </w:r>
      </w:ins>
    </w:p>
    <w:p w14:paraId="46A21A59" w14:textId="77777777" w:rsidR="00D90811" w:rsidRDefault="00D90811">
      <w:pPr>
        <w:ind w:firstLine="720"/>
        <w:rPr>
          <w:ins w:id="1638" w:author="Melissa McClure" w:date="2018-05-13T21:38:00Z"/>
          <w:rFonts w:asciiTheme="majorHAnsi" w:hAnsiTheme="majorHAnsi" w:cstheme="majorHAnsi"/>
          <w:b/>
        </w:rPr>
        <w:pPrChange w:id="1639" w:author="Melissa McClure" w:date="2018-05-13T21:38:00Z">
          <w:pPr>
            <w:jc w:val="center"/>
          </w:pPr>
        </w:pPrChange>
      </w:pPr>
    </w:p>
    <w:p w14:paraId="20AFC483" w14:textId="77777777" w:rsidR="00BB3967" w:rsidRDefault="00BB3967" w:rsidP="00D90811">
      <w:pPr>
        <w:ind w:firstLine="720"/>
        <w:rPr>
          <w:ins w:id="1640" w:author="Melissa McClure" w:date="2018-05-13T21:40:00Z"/>
          <w:rFonts w:asciiTheme="majorHAnsi" w:hAnsiTheme="majorHAnsi" w:cstheme="majorHAnsi"/>
          <w:b/>
          <w:noProof/>
        </w:rPr>
      </w:pPr>
    </w:p>
    <w:p w14:paraId="5A65C668" w14:textId="1DCFBFE8" w:rsidR="00346017" w:rsidDel="00BB3967" w:rsidRDefault="00346017" w:rsidP="002A5380">
      <w:pPr>
        <w:ind w:firstLine="720"/>
        <w:rPr>
          <w:del w:id="1641" w:author="Doersch, Brian" w:date="2018-05-13T19:49:00Z"/>
          <w:rFonts w:asciiTheme="majorHAnsi" w:hAnsiTheme="majorHAnsi" w:cstheme="majorHAnsi"/>
          <w:b/>
        </w:rPr>
      </w:pPr>
      <w:ins w:id="1642" w:author="McClure, Melissa" w:date="2018-05-13T19:13:00Z">
        <w:r>
          <w:rPr>
            <w:rFonts w:asciiTheme="majorHAnsi" w:hAnsiTheme="majorHAnsi" w:cstheme="majorHAnsi"/>
            <w:b/>
            <w:noProof/>
          </w:rPr>
          <w:drawing>
            <wp:inline distT="0" distB="0" distL="0" distR="0" wp14:anchorId="1DBC0D92" wp14:editId="5E5578AC">
              <wp:extent cx="5433060" cy="4511040"/>
              <wp:effectExtent l="0" t="0" r="0" b="381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13 at 4.05.22 PM.png"/>
                      <pic:cNvPicPr/>
                    </pic:nvPicPr>
                    <pic:blipFill>
                      <a:blip r:embed="rId17">
                        <a:extLst>
                          <a:ext uri="{28A0092B-C50C-407E-A947-70E740481C1C}">
                            <a14:useLocalDpi xmlns:a14="http://schemas.microsoft.com/office/drawing/2010/main" val="0"/>
                          </a:ext>
                        </a:extLst>
                      </a:blip>
                      <a:stretch>
                        <a:fillRect/>
                      </a:stretch>
                    </pic:blipFill>
                    <pic:spPr>
                      <a:xfrm>
                        <a:off x="0" y="0"/>
                        <a:ext cx="5433060" cy="4511040"/>
                      </a:xfrm>
                      <a:prstGeom prst="rect">
                        <a:avLst/>
                      </a:prstGeom>
                    </pic:spPr>
                  </pic:pic>
                </a:graphicData>
              </a:graphic>
            </wp:inline>
          </w:drawing>
        </w:r>
      </w:ins>
    </w:p>
    <w:p w14:paraId="23C99177" w14:textId="77777777" w:rsidR="00BB3967" w:rsidRDefault="00BB3967" w:rsidP="00D90811">
      <w:pPr>
        <w:ind w:firstLine="720"/>
        <w:rPr>
          <w:ins w:id="1643" w:author="Melissa McClure" w:date="2018-05-13T21:40:00Z"/>
          <w:rFonts w:asciiTheme="majorHAnsi" w:hAnsiTheme="majorHAnsi" w:cstheme="majorHAnsi"/>
          <w:b/>
        </w:rPr>
      </w:pPr>
    </w:p>
    <w:p w14:paraId="1B39F351" w14:textId="3394D05D" w:rsidR="00BB3967" w:rsidRPr="006656A4" w:rsidRDefault="006656A4">
      <w:pPr>
        <w:ind w:left="720"/>
        <w:jc w:val="both"/>
        <w:rPr>
          <w:ins w:id="1644" w:author="Melissa McClure" w:date="2018-05-13T21:40:00Z"/>
          <w:rFonts w:asciiTheme="majorHAnsi" w:hAnsiTheme="majorHAnsi" w:cstheme="majorHAnsi"/>
          <w:rPrChange w:id="1645" w:author="Brian Doersch" w:date="2018-05-13T22:42:00Z">
            <w:rPr>
              <w:ins w:id="1646" w:author="Melissa McClure" w:date="2018-05-13T21:40:00Z"/>
              <w:rFonts w:asciiTheme="majorHAnsi" w:hAnsiTheme="majorHAnsi" w:cstheme="majorHAnsi"/>
              <w:b/>
            </w:rPr>
          </w:rPrChange>
        </w:rPr>
        <w:pPrChange w:id="1647" w:author="Melissa McClure" w:date="2018-05-13T23:08:00Z">
          <w:pPr>
            <w:ind w:firstLine="720"/>
          </w:pPr>
        </w:pPrChange>
      </w:pPr>
      <w:ins w:id="1648" w:author="Brian Doersch" w:date="2018-05-13T22:41:00Z">
        <w:r>
          <w:rPr>
            <w:rFonts w:asciiTheme="majorHAnsi" w:hAnsiTheme="majorHAnsi" w:cstheme="majorHAnsi"/>
          </w:rPr>
          <w:t xml:space="preserve">This page allows the students to </w:t>
        </w:r>
        <w:r w:rsidR="00F725A0">
          <w:rPr>
            <w:rFonts w:asciiTheme="majorHAnsi" w:hAnsiTheme="majorHAnsi" w:cstheme="majorHAnsi"/>
          </w:rPr>
          <w:t xml:space="preserve">see the data from years past during their enrollment in the system. </w:t>
        </w:r>
      </w:ins>
      <w:ins w:id="1649" w:author="Brian Doersch" w:date="2018-05-13T22:42:00Z">
        <w:r w:rsidR="007C66A6">
          <w:rPr>
            <w:rFonts w:asciiTheme="majorHAnsi" w:hAnsiTheme="majorHAnsi" w:cstheme="majorHAnsi"/>
          </w:rPr>
          <w:t>Archival data for the student will likely consist of few options, including past year</w:t>
        </w:r>
        <w:r w:rsidR="001E403F">
          <w:rPr>
            <w:rFonts w:asciiTheme="majorHAnsi" w:hAnsiTheme="majorHAnsi" w:cstheme="majorHAnsi"/>
          </w:rPr>
          <w:t>. They will be able to scroll through the months, showing each month with various metrics.</w:t>
        </w:r>
      </w:ins>
    </w:p>
    <w:p w14:paraId="1C219316" w14:textId="77777777" w:rsidR="00BB3967" w:rsidRDefault="00BB3967" w:rsidP="00D90811">
      <w:pPr>
        <w:ind w:firstLine="720"/>
        <w:rPr>
          <w:ins w:id="1650" w:author="Melissa McClure" w:date="2018-05-13T21:40:00Z"/>
          <w:rFonts w:asciiTheme="majorHAnsi" w:hAnsiTheme="majorHAnsi" w:cstheme="majorHAnsi"/>
          <w:b/>
        </w:rPr>
      </w:pPr>
    </w:p>
    <w:p w14:paraId="617A23EA" w14:textId="77777777" w:rsidR="00BB3967" w:rsidRDefault="00BB3967" w:rsidP="00D90811">
      <w:pPr>
        <w:ind w:firstLine="720"/>
        <w:rPr>
          <w:ins w:id="1651" w:author="Melissa McClure" w:date="2018-05-13T21:40:00Z"/>
          <w:rFonts w:asciiTheme="majorHAnsi" w:hAnsiTheme="majorHAnsi" w:cstheme="majorHAnsi"/>
          <w:b/>
        </w:rPr>
      </w:pPr>
    </w:p>
    <w:p w14:paraId="6A1F12BA" w14:textId="77777777" w:rsidR="00BB3967" w:rsidRDefault="00BB3967" w:rsidP="00D90811">
      <w:pPr>
        <w:ind w:firstLine="720"/>
        <w:rPr>
          <w:ins w:id="1652" w:author="Melissa McClure" w:date="2018-05-13T21:40:00Z"/>
          <w:del w:id="1653" w:author="Brian Doersch" w:date="2018-05-13T22:46:00Z"/>
          <w:rFonts w:asciiTheme="majorHAnsi" w:hAnsiTheme="majorHAnsi" w:cstheme="majorHAnsi"/>
          <w:b/>
        </w:rPr>
      </w:pPr>
    </w:p>
    <w:p w14:paraId="3706CE0E" w14:textId="77777777" w:rsidR="00BB3967" w:rsidRDefault="00BB3967" w:rsidP="00D90811">
      <w:pPr>
        <w:ind w:firstLine="720"/>
        <w:rPr>
          <w:ins w:id="1654" w:author="Melissa McClure" w:date="2018-05-13T21:40:00Z"/>
          <w:del w:id="1655" w:author="Brian Doersch" w:date="2018-05-13T22:46:00Z"/>
          <w:rFonts w:asciiTheme="majorHAnsi" w:hAnsiTheme="majorHAnsi" w:cstheme="majorHAnsi"/>
          <w:b/>
        </w:rPr>
      </w:pPr>
    </w:p>
    <w:p w14:paraId="1470B857" w14:textId="77777777" w:rsidR="00BB3967" w:rsidRDefault="00BB3967" w:rsidP="00D90811">
      <w:pPr>
        <w:ind w:firstLine="720"/>
        <w:rPr>
          <w:ins w:id="1656" w:author="Melissa McClure" w:date="2018-05-13T21:40:00Z"/>
          <w:del w:id="1657" w:author="Brian Doersch" w:date="2018-05-13T22:46:00Z"/>
          <w:rFonts w:asciiTheme="majorHAnsi" w:hAnsiTheme="majorHAnsi" w:cstheme="majorHAnsi"/>
          <w:b/>
        </w:rPr>
      </w:pPr>
    </w:p>
    <w:p w14:paraId="548D78BF" w14:textId="77777777" w:rsidR="00BB3967" w:rsidRDefault="00BB3967" w:rsidP="00D90811">
      <w:pPr>
        <w:ind w:firstLine="720"/>
        <w:rPr>
          <w:ins w:id="1658" w:author="Brian Doersch" w:date="2018-05-13T22:46:00Z"/>
          <w:rFonts w:asciiTheme="majorHAnsi" w:hAnsiTheme="majorHAnsi" w:cstheme="majorHAnsi"/>
          <w:b/>
        </w:rPr>
      </w:pPr>
    </w:p>
    <w:p w14:paraId="20FF58DF" w14:textId="77777777" w:rsidR="00147D63" w:rsidRDefault="00147D63" w:rsidP="00D90811">
      <w:pPr>
        <w:ind w:firstLine="720"/>
        <w:rPr>
          <w:ins w:id="1659" w:author="Melissa McClure" w:date="2018-05-13T21:40:00Z"/>
          <w:rFonts w:asciiTheme="majorHAnsi" w:hAnsiTheme="majorHAnsi" w:cstheme="majorHAnsi"/>
          <w:b/>
        </w:rPr>
      </w:pPr>
    </w:p>
    <w:p w14:paraId="7C7FFE7B" w14:textId="77777777" w:rsidR="00BB3967" w:rsidRDefault="00BB3967" w:rsidP="00D90811">
      <w:pPr>
        <w:ind w:firstLine="720"/>
        <w:rPr>
          <w:ins w:id="1660" w:author="Melissa McClure" w:date="2018-05-13T21:40:00Z"/>
          <w:rFonts w:asciiTheme="majorHAnsi" w:hAnsiTheme="majorHAnsi" w:cstheme="majorHAnsi"/>
          <w:b/>
        </w:rPr>
      </w:pPr>
    </w:p>
    <w:p w14:paraId="624B2AB1" w14:textId="77777777" w:rsidR="00BB3967" w:rsidRDefault="00BB3967" w:rsidP="00D90811">
      <w:pPr>
        <w:ind w:firstLine="720"/>
        <w:rPr>
          <w:ins w:id="1661" w:author="Melissa McClure" w:date="2018-05-13T21:40:00Z"/>
          <w:rFonts w:asciiTheme="majorHAnsi" w:hAnsiTheme="majorHAnsi" w:cstheme="majorHAnsi"/>
          <w:b/>
        </w:rPr>
      </w:pPr>
    </w:p>
    <w:p w14:paraId="53411E41" w14:textId="77777777" w:rsidR="00BB3967" w:rsidRDefault="00BB3967" w:rsidP="00F92D4C">
      <w:pPr>
        <w:ind w:firstLine="720"/>
        <w:rPr>
          <w:ins w:id="1662" w:author="Melissa McClure" w:date="2018-05-13T21:40:00Z"/>
          <w:rFonts w:asciiTheme="majorHAnsi" w:hAnsiTheme="majorHAnsi" w:cstheme="majorHAnsi"/>
          <w:b/>
        </w:rPr>
      </w:pPr>
    </w:p>
    <w:p w14:paraId="1DB93103" w14:textId="77777777" w:rsidR="00BB3967" w:rsidRDefault="00BB3967" w:rsidP="00F92D4C">
      <w:pPr>
        <w:ind w:firstLine="720"/>
        <w:rPr>
          <w:ins w:id="1663" w:author="Melissa McClure" w:date="2018-05-13T21:40:00Z"/>
          <w:rFonts w:asciiTheme="majorHAnsi" w:hAnsiTheme="majorHAnsi" w:cstheme="majorHAnsi"/>
          <w:b/>
        </w:rPr>
      </w:pPr>
    </w:p>
    <w:p w14:paraId="32EFB924" w14:textId="08D9536D" w:rsidR="0088698A" w:rsidRDefault="0088698A" w:rsidP="0088698A">
      <w:pPr>
        <w:ind w:firstLine="720"/>
        <w:rPr>
          <w:ins w:id="1664" w:author="Melissa McClure" w:date="2018-05-13T21:43:00Z"/>
          <w:rFonts w:asciiTheme="majorHAnsi" w:hAnsiTheme="majorHAnsi" w:cstheme="majorHAnsi"/>
          <w:b/>
        </w:rPr>
      </w:pPr>
      <w:ins w:id="1665" w:author="Melissa McClure" w:date="2018-05-13T21:43:00Z">
        <w:r>
          <w:rPr>
            <w:rFonts w:asciiTheme="majorHAnsi" w:hAnsiTheme="majorHAnsi" w:cstheme="majorHAnsi"/>
            <w:b/>
          </w:rPr>
          <w:t>FRS 8.4</w:t>
        </w:r>
        <w:r>
          <w:rPr>
            <w:rFonts w:asciiTheme="majorHAnsi" w:hAnsiTheme="majorHAnsi" w:cstheme="majorHAnsi"/>
            <w:b/>
          </w:rPr>
          <w:tab/>
        </w:r>
        <w:r>
          <w:rPr>
            <w:rFonts w:asciiTheme="majorHAnsi" w:hAnsiTheme="majorHAnsi" w:cstheme="majorHAnsi"/>
            <w:b/>
          </w:rPr>
          <w:tab/>
          <w:t>Student Pet Yard</w:t>
        </w:r>
      </w:ins>
    </w:p>
    <w:p w14:paraId="1693124D" w14:textId="77777777" w:rsidR="0088698A" w:rsidRDefault="0088698A" w:rsidP="0088698A">
      <w:pPr>
        <w:ind w:firstLine="720"/>
        <w:rPr>
          <w:ins w:id="1666" w:author="Melissa McClure" w:date="2018-05-13T21:43:00Z"/>
          <w:rFonts w:asciiTheme="majorHAnsi" w:hAnsiTheme="majorHAnsi" w:cstheme="majorHAnsi"/>
          <w:b/>
        </w:rPr>
      </w:pPr>
    </w:p>
    <w:p w14:paraId="486410F3" w14:textId="41EB0AD3" w:rsidR="0088698A" w:rsidRDefault="0088698A" w:rsidP="0088698A">
      <w:pPr>
        <w:ind w:firstLine="720"/>
        <w:rPr>
          <w:ins w:id="1667" w:author="Melissa McClure" w:date="2018-05-13T21:43:00Z"/>
          <w:rFonts w:asciiTheme="majorHAnsi" w:hAnsiTheme="majorHAnsi" w:cstheme="majorHAnsi"/>
          <w:b/>
        </w:rPr>
      </w:pPr>
      <w:ins w:id="1668" w:author="Melissa McClure" w:date="2018-05-13T21:43:00Z">
        <w:r>
          <w:rPr>
            <w:rFonts w:asciiTheme="majorHAnsi" w:eastAsia="Garamond" w:hAnsiTheme="majorHAnsi" w:cstheme="majorHAnsi"/>
            <w:noProof/>
            <w:color w:val="24292E"/>
          </w:rPr>
          <w:drawing>
            <wp:inline distT="0" distB="0" distL="0" distR="0" wp14:anchorId="710B249B" wp14:editId="02A02A4C">
              <wp:extent cx="5608320" cy="464260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732" cy="4646261"/>
                      </a:xfrm>
                      <a:prstGeom prst="rect">
                        <a:avLst/>
                      </a:prstGeom>
                      <a:noFill/>
                      <a:ln>
                        <a:noFill/>
                      </a:ln>
                    </pic:spPr>
                  </pic:pic>
                </a:graphicData>
              </a:graphic>
            </wp:inline>
          </w:drawing>
        </w:r>
      </w:ins>
    </w:p>
    <w:p w14:paraId="286E1028" w14:textId="43298149" w:rsidR="0088698A" w:rsidRPr="005C191E" w:rsidRDefault="005C191E">
      <w:pPr>
        <w:ind w:left="720"/>
        <w:jc w:val="both"/>
        <w:rPr>
          <w:ins w:id="1669" w:author="Melissa McClure" w:date="2018-05-13T21:44:00Z"/>
          <w:rFonts w:asciiTheme="majorHAnsi" w:hAnsiTheme="majorHAnsi" w:cstheme="majorHAnsi"/>
          <w:rPrChange w:id="1670" w:author="Brian Doersch" w:date="2018-05-13T22:40:00Z">
            <w:rPr>
              <w:ins w:id="1671" w:author="Melissa McClure" w:date="2018-05-13T21:44:00Z"/>
              <w:rFonts w:asciiTheme="majorHAnsi" w:hAnsiTheme="majorHAnsi" w:cstheme="majorHAnsi"/>
              <w:b/>
            </w:rPr>
          </w:rPrChange>
        </w:rPr>
        <w:pPrChange w:id="1672" w:author="Melissa McClure" w:date="2018-05-13T23:08:00Z">
          <w:pPr>
            <w:ind w:firstLine="720"/>
          </w:pPr>
        </w:pPrChange>
      </w:pPr>
      <w:ins w:id="1673" w:author="Brian Doersch" w:date="2018-05-13T22:39:00Z">
        <w:r>
          <w:rPr>
            <w:rFonts w:asciiTheme="majorHAnsi" w:hAnsiTheme="majorHAnsi" w:cstheme="majorHAnsi"/>
          </w:rPr>
          <w:t xml:space="preserve">The focus for this page is to showcase the upgrades purchased or earned. </w:t>
        </w:r>
        <w:r w:rsidR="00E30C99">
          <w:rPr>
            <w:rFonts w:asciiTheme="majorHAnsi" w:hAnsiTheme="majorHAnsi" w:cstheme="majorHAnsi"/>
          </w:rPr>
          <w:t xml:space="preserve">The yard may feature many cosmetic upgrades and the pet itself may </w:t>
        </w:r>
      </w:ins>
      <w:ins w:id="1674" w:author="Brian Doersch" w:date="2018-05-13T22:40:00Z">
        <w:r w:rsidR="00814734">
          <w:rPr>
            <w:rFonts w:asciiTheme="majorHAnsi" w:hAnsiTheme="majorHAnsi" w:cstheme="majorHAnsi"/>
          </w:rPr>
          <w:t>roam the yard showing its custom appearance.</w:t>
        </w:r>
      </w:ins>
    </w:p>
    <w:p w14:paraId="27F43319" w14:textId="77777777" w:rsidR="0088698A" w:rsidRDefault="0088698A" w:rsidP="0088698A">
      <w:pPr>
        <w:ind w:firstLine="720"/>
        <w:rPr>
          <w:ins w:id="1675" w:author="Melissa McClure" w:date="2018-05-13T21:44:00Z"/>
          <w:rFonts w:asciiTheme="majorHAnsi" w:hAnsiTheme="majorHAnsi" w:cstheme="majorHAnsi"/>
          <w:b/>
        </w:rPr>
      </w:pPr>
    </w:p>
    <w:p w14:paraId="19C62DF5" w14:textId="77777777" w:rsidR="0088698A" w:rsidRDefault="0088698A" w:rsidP="0088698A">
      <w:pPr>
        <w:ind w:firstLine="720"/>
        <w:rPr>
          <w:ins w:id="1676" w:author="Melissa McClure" w:date="2018-05-13T21:44:00Z"/>
          <w:rFonts w:asciiTheme="majorHAnsi" w:hAnsiTheme="majorHAnsi" w:cstheme="majorHAnsi"/>
          <w:b/>
        </w:rPr>
      </w:pPr>
    </w:p>
    <w:p w14:paraId="6FE08005" w14:textId="77777777" w:rsidR="0088698A" w:rsidRDefault="0088698A" w:rsidP="0088698A">
      <w:pPr>
        <w:ind w:firstLine="720"/>
        <w:rPr>
          <w:ins w:id="1677" w:author="Melissa McClure" w:date="2018-05-13T21:44:00Z"/>
          <w:rFonts w:asciiTheme="majorHAnsi" w:hAnsiTheme="majorHAnsi" w:cstheme="majorHAnsi"/>
          <w:b/>
        </w:rPr>
      </w:pPr>
    </w:p>
    <w:p w14:paraId="0AA22792" w14:textId="77777777" w:rsidR="0088698A" w:rsidRDefault="0088698A" w:rsidP="0088698A">
      <w:pPr>
        <w:ind w:firstLine="720"/>
        <w:rPr>
          <w:ins w:id="1678" w:author="Melissa McClure" w:date="2018-05-13T21:44:00Z"/>
          <w:rFonts w:asciiTheme="majorHAnsi" w:hAnsiTheme="majorHAnsi" w:cstheme="majorHAnsi"/>
          <w:b/>
        </w:rPr>
      </w:pPr>
    </w:p>
    <w:p w14:paraId="429B92ED" w14:textId="77777777" w:rsidR="0088698A" w:rsidRDefault="0088698A" w:rsidP="0088698A">
      <w:pPr>
        <w:ind w:firstLine="720"/>
        <w:rPr>
          <w:ins w:id="1679" w:author="Melissa McClure" w:date="2018-05-13T21:44:00Z"/>
          <w:rFonts w:asciiTheme="majorHAnsi" w:hAnsiTheme="majorHAnsi" w:cstheme="majorHAnsi"/>
          <w:b/>
        </w:rPr>
      </w:pPr>
    </w:p>
    <w:p w14:paraId="3E1B9863" w14:textId="77777777" w:rsidR="0088698A" w:rsidRDefault="0088698A" w:rsidP="0088698A">
      <w:pPr>
        <w:ind w:firstLine="720"/>
        <w:rPr>
          <w:ins w:id="1680" w:author="Melissa McClure" w:date="2018-05-13T21:44:00Z"/>
          <w:del w:id="1681" w:author="Brian Doersch" w:date="2018-05-13T22:46:00Z"/>
          <w:rFonts w:asciiTheme="majorHAnsi" w:hAnsiTheme="majorHAnsi" w:cstheme="majorHAnsi"/>
          <w:b/>
        </w:rPr>
      </w:pPr>
    </w:p>
    <w:p w14:paraId="19A3CC32" w14:textId="77777777" w:rsidR="0088698A" w:rsidRDefault="0088698A" w:rsidP="0088698A">
      <w:pPr>
        <w:ind w:firstLine="720"/>
        <w:rPr>
          <w:ins w:id="1682" w:author="Melissa McClure" w:date="2018-05-13T21:44:00Z"/>
          <w:del w:id="1683" w:author="Brian Doersch" w:date="2018-05-13T22:46:00Z"/>
          <w:rFonts w:asciiTheme="majorHAnsi" w:hAnsiTheme="majorHAnsi" w:cstheme="majorHAnsi"/>
          <w:b/>
        </w:rPr>
      </w:pPr>
    </w:p>
    <w:p w14:paraId="33154878" w14:textId="77777777" w:rsidR="0088698A" w:rsidRDefault="0088698A" w:rsidP="0088698A">
      <w:pPr>
        <w:ind w:firstLine="720"/>
        <w:rPr>
          <w:ins w:id="1684" w:author="Brian Doersch" w:date="2018-05-13T22:46:00Z"/>
          <w:rFonts w:asciiTheme="majorHAnsi" w:hAnsiTheme="majorHAnsi" w:cstheme="majorHAnsi"/>
          <w:b/>
        </w:rPr>
      </w:pPr>
    </w:p>
    <w:p w14:paraId="79AC53A1" w14:textId="77777777" w:rsidR="00147D63" w:rsidRDefault="00147D63" w:rsidP="0088698A">
      <w:pPr>
        <w:ind w:firstLine="720"/>
        <w:rPr>
          <w:ins w:id="1685" w:author="Melissa McClure" w:date="2018-05-13T21:44:00Z"/>
          <w:rFonts w:asciiTheme="majorHAnsi" w:hAnsiTheme="majorHAnsi" w:cstheme="majorHAnsi"/>
          <w:b/>
        </w:rPr>
      </w:pPr>
    </w:p>
    <w:p w14:paraId="0FC71FCA" w14:textId="77777777" w:rsidR="0088698A" w:rsidRDefault="0088698A" w:rsidP="0088698A">
      <w:pPr>
        <w:ind w:firstLine="720"/>
        <w:rPr>
          <w:ins w:id="1686" w:author="Melissa McClure" w:date="2018-05-13T21:44:00Z"/>
          <w:rFonts w:asciiTheme="majorHAnsi" w:hAnsiTheme="majorHAnsi" w:cstheme="majorHAnsi"/>
          <w:b/>
        </w:rPr>
      </w:pPr>
    </w:p>
    <w:p w14:paraId="64BEA646" w14:textId="5289E947" w:rsidR="00E8655D" w:rsidRDefault="00E8655D" w:rsidP="0088698A">
      <w:pPr>
        <w:ind w:firstLine="720"/>
        <w:rPr>
          <w:ins w:id="1687" w:author="Melissa McClure" w:date="2018-05-13T21:42:00Z"/>
          <w:rFonts w:asciiTheme="majorHAnsi" w:hAnsiTheme="majorHAnsi" w:cstheme="majorHAnsi"/>
          <w:b/>
        </w:rPr>
      </w:pPr>
      <w:ins w:id="1688" w:author="Melissa McClure" w:date="2018-05-13T21:41:00Z">
        <w:r>
          <w:rPr>
            <w:rFonts w:asciiTheme="majorHAnsi" w:hAnsiTheme="majorHAnsi" w:cstheme="majorHAnsi"/>
            <w:b/>
          </w:rPr>
          <w:t xml:space="preserve">FRS </w:t>
        </w:r>
        <w:r w:rsidR="0088698A">
          <w:rPr>
            <w:rFonts w:asciiTheme="majorHAnsi" w:hAnsiTheme="majorHAnsi" w:cstheme="majorHAnsi"/>
            <w:b/>
          </w:rPr>
          <w:t>8.</w:t>
        </w:r>
      </w:ins>
      <w:ins w:id="1689" w:author="Melissa McClure" w:date="2018-05-13T21:42:00Z">
        <w:r w:rsidR="0088698A">
          <w:rPr>
            <w:rFonts w:asciiTheme="majorHAnsi" w:hAnsiTheme="majorHAnsi" w:cstheme="majorHAnsi"/>
            <w:b/>
          </w:rPr>
          <w:t>5</w:t>
        </w:r>
      </w:ins>
      <w:ins w:id="1690" w:author="Melissa McClure" w:date="2018-05-13T21:41:00Z">
        <w:r w:rsidR="0088698A">
          <w:rPr>
            <w:rFonts w:asciiTheme="majorHAnsi" w:hAnsiTheme="majorHAnsi" w:cstheme="majorHAnsi"/>
            <w:b/>
          </w:rPr>
          <w:tab/>
        </w:r>
        <w:r w:rsidR="0088698A">
          <w:rPr>
            <w:rFonts w:asciiTheme="majorHAnsi" w:hAnsiTheme="majorHAnsi" w:cstheme="majorHAnsi"/>
            <w:b/>
          </w:rPr>
          <w:tab/>
        </w:r>
      </w:ins>
      <w:ins w:id="1691" w:author="Melissa McClure" w:date="2018-05-13T21:42:00Z">
        <w:r w:rsidR="0088698A">
          <w:rPr>
            <w:rFonts w:asciiTheme="majorHAnsi" w:hAnsiTheme="majorHAnsi" w:cstheme="majorHAnsi"/>
            <w:b/>
          </w:rPr>
          <w:t>Student Pet Store</w:t>
        </w:r>
      </w:ins>
    </w:p>
    <w:p w14:paraId="49610D15" w14:textId="77777777" w:rsidR="0088698A" w:rsidRDefault="0088698A">
      <w:pPr>
        <w:ind w:firstLine="720"/>
        <w:rPr>
          <w:ins w:id="1692" w:author="Melissa McClure" w:date="2018-05-13T21:41:00Z"/>
          <w:rFonts w:asciiTheme="majorHAnsi" w:hAnsiTheme="majorHAnsi" w:cstheme="majorHAnsi"/>
          <w:b/>
        </w:rPr>
        <w:pPrChange w:id="1693" w:author="Melissa McClure" w:date="2018-05-13T21:42:00Z">
          <w:pPr/>
        </w:pPrChange>
      </w:pPr>
    </w:p>
    <w:p w14:paraId="63186A30" w14:textId="39998ECE" w:rsidR="00E8655D" w:rsidRPr="00386E47" w:rsidRDefault="0083516E" w:rsidP="0088698A">
      <w:pPr>
        <w:ind w:firstLine="720"/>
        <w:jc w:val="center"/>
        <w:rPr>
          <w:ins w:id="1694" w:author="Melissa McClure" w:date="2018-05-13T21:44:00Z"/>
          <w:rFonts w:asciiTheme="majorHAnsi" w:hAnsiTheme="majorHAnsi" w:cstheme="majorHAnsi"/>
          <w:b/>
        </w:rPr>
      </w:pPr>
      <w:ins w:id="1695" w:author="Doersch, Brian" w:date="2018-05-13T19:49:00Z">
        <w:r>
          <w:rPr>
            <w:rFonts w:asciiTheme="majorHAnsi" w:eastAsia="Garamond" w:hAnsiTheme="majorHAnsi" w:cstheme="majorHAnsi"/>
            <w:noProof/>
            <w:color w:val="24292E"/>
          </w:rPr>
          <w:drawing>
            <wp:inline distT="0" distB="0" distL="0" distR="0" wp14:anchorId="31E823FA" wp14:editId="2CFA3745">
              <wp:extent cx="5664797" cy="4328160"/>
              <wp:effectExtent l="0" t="0" r="0" b="0"/>
              <wp:docPr id="10" name="Picture 10" descr="C:\Users\Upsilon\AppData\Local\Microsoft\Windows\INetCache\Content.Word\S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psilon\AppData\Local\Microsoft\Windows\INetCache\Content.Word\Sho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76497" cy="4337100"/>
                      </a:xfrm>
                      <a:prstGeom prst="rect">
                        <a:avLst/>
                      </a:prstGeom>
                      <a:noFill/>
                      <a:ln>
                        <a:noFill/>
                      </a:ln>
                    </pic:spPr>
                  </pic:pic>
                </a:graphicData>
              </a:graphic>
            </wp:inline>
          </w:drawing>
        </w:r>
      </w:ins>
    </w:p>
    <w:p w14:paraId="149474BF" w14:textId="0163FB8C" w:rsidR="0088698A" w:rsidRDefault="00A907A9">
      <w:pPr>
        <w:ind w:left="720"/>
        <w:jc w:val="both"/>
        <w:rPr>
          <w:ins w:id="1696" w:author="Melissa McClure" w:date="2018-05-13T21:44:00Z"/>
          <w:rFonts w:asciiTheme="majorHAnsi" w:eastAsia="Garamond" w:hAnsiTheme="majorHAnsi" w:cstheme="majorHAnsi"/>
          <w:color w:val="24292E"/>
        </w:rPr>
        <w:pPrChange w:id="1697" w:author="Melissa McClure" w:date="2018-05-13T23:08:00Z">
          <w:pPr>
            <w:ind w:firstLine="720"/>
            <w:jc w:val="center"/>
          </w:pPr>
        </w:pPrChange>
      </w:pPr>
      <w:ins w:id="1698" w:author="Brian Doersch" w:date="2018-05-13T22:35:00Z">
        <w:r>
          <w:rPr>
            <w:rFonts w:asciiTheme="majorHAnsi" w:eastAsia="Garamond" w:hAnsiTheme="majorHAnsi" w:cstheme="majorHAnsi"/>
            <w:color w:val="24292E"/>
          </w:rPr>
          <w:lastRenderedPageBreak/>
          <w:t>Th</w:t>
        </w:r>
        <w:r w:rsidR="00631690">
          <w:rPr>
            <w:rFonts w:asciiTheme="majorHAnsi" w:eastAsia="Garamond" w:hAnsiTheme="majorHAnsi" w:cstheme="majorHAnsi"/>
            <w:color w:val="24292E"/>
          </w:rPr>
          <w:t xml:space="preserve">e Shop will show the Pet telling the student how much currency they have predominantly, with </w:t>
        </w:r>
      </w:ins>
      <w:ins w:id="1699" w:author="Brian Doersch" w:date="2018-05-13T22:36:00Z">
        <w:r w:rsidR="006A5D59">
          <w:rPr>
            <w:rFonts w:asciiTheme="majorHAnsi" w:eastAsia="Garamond" w:hAnsiTheme="majorHAnsi" w:cstheme="majorHAnsi"/>
            <w:color w:val="24292E"/>
          </w:rPr>
          <w:t xml:space="preserve">a phrase that might be encouraging to the shop system, such as “I’ve </w:t>
        </w:r>
        <w:r w:rsidR="005D0860">
          <w:rPr>
            <w:rFonts w:asciiTheme="majorHAnsi" w:eastAsia="Garamond" w:hAnsiTheme="majorHAnsi" w:cstheme="majorHAnsi"/>
            <w:color w:val="24292E"/>
          </w:rPr>
          <w:t xml:space="preserve">always wanted that Tophat!”. Optionally, the phrase can </w:t>
        </w:r>
      </w:ins>
      <w:ins w:id="1700" w:author="Brian Doersch" w:date="2018-05-13T22:37:00Z">
        <w:r w:rsidR="005D0860">
          <w:rPr>
            <w:rFonts w:asciiTheme="majorHAnsi" w:eastAsia="Garamond" w:hAnsiTheme="majorHAnsi" w:cstheme="majorHAnsi"/>
            <w:color w:val="24292E"/>
          </w:rPr>
          <w:t xml:space="preserve">be </w:t>
        </w:r>
        <w:r w:rsidR="00132A95">
          <w:rPr>
            <w:rFonts w:asciiTheme="majorHAnsi" w:eastAsia="Garamond" w:hAnsiTheme="majorHAnsi" w:cstheme="majorHAnsi"/>
            <w:color w:val="24292E"/>
          </w:rPr>
          <w:t xml:space="preserve">something more generic, like, “Buy something to </w:t>
        </w:r>
        <w:r w:rsidR="002C5BD6">
          <w:rPr>
            <w:rFonts w:asciiTheme="majorHAnsi" w:eastAsia="Garamond" w:hAnsiTheme="majorHAnsi" w:cstheme="majorHAnsi"/>
            <w:color w:val="24292E"/>
          </w:rPr>
          <w:t>upgrade my yard or equip me with!”</w:t>
        </w:r>
      </w:ins>
    </w:p>
    <w:p w14:paraId="6CE8676A" w14:textId="77777777" w:rsidR="0088698A" w:rsidRDefault="0088698A" w:rsidP="0088698A">
      <w:pPr>
        <w:ind w:firstLine="720"/>
        <w:jc w:val="center"/>
        <w:rPr>
          <w:del w:id="1701" w:author="Brian Doersch" w:date="2018-05-13T22:46:00Z"/>
          <w:rFonts w:asciiTheme="majorHAnsi" w:eastAsia="Garamond" w:hAnsiTheme="majorHAnsi" w:cstheme="majorHAnsi"/>
          <w:color w:val="24292E"/>
        </w:rPr>
      </w:pPr>
    </w:p>
    <w:p w14:paraId="0AD9A944" w14:textId="77777777" w:rsidR="00147D63" w:rsidRDefault="00147D63" w:rsidP="0088698A">
      <w:pPr>
        <w:ind w:firstLine="720"/>
        <w:jc w:val="center"/>
        <w:rPr>
          <w:ins w:id="1702" w:author="Brian Doersch" w:date="2018-05-13T22:46:00Z"/>
          <w:rFonts w:asciiTheme="majorHAnsi" w:eastAsia="Garamond" w:hAnsiTheme="majorHAnsi" w:cstheme="majorHAnsi"/>
          <w:color w:val="24292E"/>
        </w:rPr>
      </w:pPr>
    </w:p>
    <w:p w14:paraId="5565D176" w14:textId="77777777" w:rsidR="00147D63" w:rsidRDefault="00147D63" w:rsidP="0088698A">
      <w:pPr>
        <w:ind w:firstLine="720"/>
        <w:jc w:val="center"/>
        <w:rPr>
          <w:ins w:id="1703" w:author="Brian Doersch" w:date="2018-05-13T22:46:00Z"/>
          <w:rFonts w:asciiTheme="majorHAnsi" w:eastAsia="Garamond" w:hAnsiTheme="majorHAnsi" w:cstheme="majorHAnsi"/>
          <w:color w:val="24292E"/>
        </w:rPr>
      </w:pPr>
    </w:p>
    <w:p w14:paraId="35F4CE69" w14:textId="77777777" w:rsidR="00147D63" w:rsidRDefault="00147D63" w:rsidP="0088698A">
      <w:pPr>
        <w:ind w:firstLine="720"/>
        <w:jc w:val="center"/>
        <w:rPr>
          <w:ins w:id="1704" w:author="Brian Doersch" w:date="2018-05-13T22:46:00Z"/>
          <w:rFonts w:asciiTheme="majorHAnsi" w:eastAsia="Garamond" w:hAnsiTheme="majorHAnsi" w:cstheme="majorHAnsi"/>
          <w:color w:val="24292E"/>
        </w:rPr>
      </w:pPr>
    </w:p>
    <w:p w14:paraId="2D2DEA18" w14:textId="77777777" w:rsidR="00147D63" w:rsidRDefault="00147D63" w:rsidP="0088698A">
      <w:pPr>
        <w:ind w:firstLine="720"/>
        <w:jc w:val="center"/>
        <w:rPr>
          <w:ins w:id="1705" w:author="Brian Doersch" w:date="2018-05-13T22:46:00Z"/>
          <w:rFonts w:asciiTheme="majorHAnsi" w:eastAsia="Garamond" w:hAnsiTheme="majorHAnsi" w:cstheme="majorHAnsi"/>
          <w:color w:val="24292E"/>
        </w:rPr>
      </w:pPr>
    </w:p>
    <w:p w14:paraId="6FF8FBB7" w14:textId="77777777" w:rsidR="00147D63" w:rsidRDefault="00147D63" w:rsidP="0088698A">
      <w:pPr>
        <w:ind w:firstLine="720"/>
        <w:jc w:val="center"/>
        <w:rPr>
          <w:ins w:id="1706" w:author="Brian Doersch" w:date="2018-05-13T22:46:00Z"/>
          <w:rFonts w:asciiTheme="majorHAnsi" w:eastAsia="Garamond" w:hAnsiTheme="majorHAnsi" w:cstheme="majorHAnsi"/>
          <w:color w:val="24292E"/>
        </w:rPr>
      </w:pPr>
    </w:p>
    <w:p w14:paraId="7ABD2A16" w14:textId="77777777" w:rsidR="00147D63" w:rsidRDefault="00147D63" w:rsidP="0088698A">
      <w:pPr>
        <w:ind w:firstLine="720"/>
        <w:jc w:val="center"/>
        <w:rPr>
          <w:ins w:id="1707" w:author="Brian Doersch" w:date="2018-05-13T22:46:00Z"/>
          <w:rFonts w:asciiTheme="majorHAnsi" w:eastAsia="Garamond" w:hAnsiTheme="majorHAnsi" w:cstheme="majorHAnsi"/>
          <w:color w:val="24292E"/>
        </w:rPr>
      </w:pPr>
    </w:p>
    <w:p w14:paraId="2D93926B" w14:textId="77777777" w:rsidR="0088698A" w:rsidRDefault="0088698A" w:rsidP="0088698A">
      <w:pPr>
        <w:ind w:firstLine="720"/>
        <w:jc w:val="center"/>
        <w:rPr>
          <w:ins w:id="1708" w:author="Melissa McClure" w:date="2018-05-13T21:44:00Z"/>
          <w:del w:id="1709" w:author="Brian Doersch" w:date="2018-05-13T22:46:00Z"/>
          <w:rFonts w:asciiTheme="majorHAnsi" w:eastAsia="Garamond" w:hAnsiTheme="majorHAnsi" w:cstheme="majorHAnsi"/>
          <w:color w:val="24292E"/>
        </w:rPr>
      </w:pPr>
    </w:p>
    <w:p w14:paraId="64BD979C" w14:textId="77777777" w:rsidR="0088698A" w:rsidRDefault="0088698A" w:rsidP="0088698A">
      <w:pPr>
        <w:ind w:firstLine="720"/>
        <w:jc w:val="center"/>
        <w:rPr>
          <w:ins w:id="1710" w:author="Melissa McClure" w:date="2018-05-13T21:44:00Z"/>
          <w:del w:id="1711" w:author="Brian Doersch" w:date="2018-05-13T22:46:00Z"/>
          <w:rFonts w:asciiTheme="majorHAnsi" w:eastAsia="Garamond" w:hAnsiTheme="majorHAnsi" w:cstheme="majorHAnsi"/>
          <w:color w:val="24292E"/>
        </w:rPr>
      </w:pPr>
    </w:p>
    <w:p w14:paraId="168342FE" w14:textId="77777777" w:rsidR="0088698A" w:rsidRDefault="0088698A" w:rsidP="0088698A">
      <w:pPr>
        <w:ind w:firstLine="720"/>
        <w:jc w:val="center"/>
        <w:rPr>
          <w:ins w:id="1712" w:author="Melissa McClure" w:date="2018-05-13T21:44:00Z"/>
          <w:del w:id="1713" w:author="Brian Doersch" w:date="2018-05-13T22:46:00Z"/>
          <w:rFonts w:asciiTheme="majorHAnsi" w:eastAsia="Garamond" w:hAnsiTheme="majorHAnsi" w:cstheme="majorHAnsi"/>
          <w:color w:val="24292E"/>
        </w:rPr>
      </w:pPr>
    </w:p>
    <w:p w14:paraId="58AE5C69" w14:textId="77777777" w:rsidR="0088698A" w:rsidRDefault="0088698A" w:rsidP="0088698A">
      <w:pPr>
        <w:ind w:firstLine="720"/>
        <w:jc w:val="center"/>
        <w:rPr>
          <w:ins w:id="1714" w:author="Melissa McClure" w:date="2018-05-13T21:44:00Z"/>
          <w:del w:id="1715" w:author="Brian Doersch" w:date="2018-05-13T22:46:00Z"/>
          <w:rFonts w:asciiTheme="majorHAnsi" w:eastAsia="Garamond" w:hAnsiTheme="majorHAnsi" w:cstheme="majorHAnsi"/>
          <w:color w:val="24292E"/>
        </w:rPr>
      </w:pPr>
    </w:p>
    <w:p w14:paraId="354DA6A3" w14:textId="77777777" w:rsidR="0088698A" w:rsidRDefault="0088698A" w:rsidP="0088698A">
      <w:pPr>
        <w:ind w:firstLine="720"/>
        <w:jc w:val="center"/>
        <w:rPr>
          <w:ins w:id="1716" w:author="Melissa McClure" w:date="2018-05-13T21:44:00Z"/>
          <w:del w:id="1717" w:author="Brian Doersch" w:date="2018-05-13T22:46:00Z"/>
          <w:rFonts w:asciiTheme="majorHAnsi" w:eastAsia="Garamond" w:hAnsiTheme="majorHAnsi" w:cstheme="majorHAnsi"/>
          <w:color w:val="24292E"/>
        </w:rPr>
      </w:pPr>
    </w:p>
    <w:p w14:paraId="066FB9DC" w14:textId="77777777" w:rsidR="0088698A" w:rsidRDefault="0088698A" w:rsidP="0088698A">
      <w:pPr>
        <w:ind w:firstLine="720"/>
        <w:jc w:val="center"/>
        <w:rPr>
          <w:ins w:id="1718" w:author="Melissa McClure" w:date="2018-05-13T21:44:00Z"/>
          <w:del w:id="1719" w:author="Brian Doersch" w:date="2018-05-13T22:46:00Z"/>
          <w:rFonts w:asciiTheme="majorHAnsi" w:eastAsia="Garamond" w:hAnsiTheme="majorHAnsi" w:cstheme="majorHAnsi"/>
          <w:color w:val="24292E"/>
        </w:rPr>
      </w:pPr>
    </w:p>
    <w:p w14:paraId="50A7CEA4" w14:textId="77777777" w:rsidR="0088698A" w:rsidRDefault="0088698A" w:rsidP="0088698A">
      <w:pPr>
        <w:ind w:firstLine="720"/>
        <w:jc w:val="center"/>
        <w:rPr>
          <w:ins w:id="1720" w:author="Melissa McClure" w:date="2018-05-13T21:44:00Z"/>
          <w:del w:id="1721" w:author="Brian Doersch" w:date="2018-05-13T22:46:00Z"/>
          <w:rFonts w:asciiTheme="majorHAnsi" w:eastAsia="Garamond" w:hAnsiTheme="majorHAnsi" w:cstheme="majorHAnsi"/>
          <w:color w:val="24292E"/>
        </w:rPr>
      </w:pPr>
    </w:p>
    <w:p w14:paraId="71C80E5D" w14:textId="77777777" w:rsidR="0088698A" w:rsidRDefault="0088698A" w:rsidP="0088698A">
      <w:pPr>
        <w:ind w:firstLine="720"/>
        <w:jc w:val="center"/>
        <w:rPr>
          <w:ins w:id="1722" w:author="Melissa McClure" w:date="2018-05-13T21:44:00Z"/>
          <w:del w:id="1723" w:author="Brian Doersch" w:date="2018-05-13T22:46:00Z"/>
          <w:rFonts w:asciiTheme="majorHAnsi" w:eastAsia="Garamond" w:hAnsiTheme="majorHAnsi" w:cstheme="majorHAnsi"/>
          <w:color w:val="24292E"/>
        </w:rPr>
      </w:pPr>
    </w:p>
    <w:p w14:paraId="6C8B5BEA" w14:textId="77777777" w:rsidR="0088698A" w:rsidRDefault="0088698A" w:rsidP="0088698A">
      <w:pPr>
        <w:ind w:firstLine="720"/>
        <w:jc w:val="center"/>
        <w:rPr>
          <w:ins w:id="1724" w:author="Brian Doersch" w:date="2018-05-13T22:46:00Z"/>
          <w:rFonts w:asciiTheme="majorHAnsi" w:eastAsia="Garamond" w:hAnsiTheme="majorHAnsi" w:cstheme="majorHAnsi"/>
          <w:color w:val="24292E"/>
        </w:rPr>
      </w:pPr>
    </w:p>
    <w:p w14:paraId="5A68B425" w14:textId="77777777" w:rsidR="00147D63" w:rsidRDefault="00147D63" w:rsidP="0088698A">
      <w:pPr>
        <w:ind w:firstLine="720"/>
        <w:jc w:val="center"/>
        <w:rPr>
          <w:ins w:id="1725" w:author="Melissa McClure" w:date="2018-05-13T21:44:00Z"/>
          <w:rFonts w:asciiTheme="majorHAnsi" w:eastAsia="Garamond" w:hAnsiTheme="majorHAnsi" w:cstheme="majorHAnsi"/>
          <w:color w:val="24292E"/>
        </w:rPr>
      </w:pPr>
    </w:p>
    <w:p w14:paraId="1DC77382" w14:textId="2EF05161" w:rsidR="0088698A" w:rsidRPr="0088698A" w:rsidRDefault="0088698A" w:rsidP="004929FC">
      <w:pPr>
        <w:ind w:firstLine="720"/>
        <w:rPr>
          <w:ins w:id="1726" w:author="Melissa McClure" w:date="2018-05-13T21:41:00Z"/>
          <w:rFonts w:asciiTheme="majorHAnsi" w:eastAsia="Garamond" w:hAnsiTheme="majorHAnsi" w:cstheme="majorHAnsi"/>
          <w:b/>
          <w:color w:val="24292E"/>
          <w:rPrChange w:id="1727" w:author="Melissa McClure" w:date="2018-05-13T21:44:00Z">
            <w:rPr>
              <w:ins w:id="1728" w:author="Melissa McClure" w:date="2018-05-13T21:41:00Z"/>
              <w:rFonts w:asciiTheme="majorHAnsi" w:eastAsia="Garamond" w:hAnsiTheme="majorHAnsi" w:cstheme="majorHAnsi"/>
              <w:color w:val="24292E"/>
            </w:rPr>
          </w:rPrChange>
        </w:rPr>
      </w:pPr>
      <w:ins w:id="1729" w:author="Melissa McClure" w:date="2018-05-13T21:44:00Z">
        <w:r>
          <w:rPr>
            <w:rFonts w:asciiTheme="majorHAnsi" w:eastAsia="Garamond" w:hAnsiTheme="majorHAnsi" w:cstheme="majorHAnsi"/>
            <w:b/>
            <w:color w:val="24292E"/>
          </w:rPr>
          <w:t>FRS 8.6</w:t>
        </w:r>
      </w:ins>
      <w:ins w:id="1730" w:author="Melissa McClure" w:date="2018-05-13T21:45:00Z">
        <w:r>
          <w:rPr>
            <w:rFonts w:asciiTheme="majorHAnsi" w:eastAsia="Garamond" w:hAnsiTheme="majorHAnsi" w:cstheme="majorHAnsi"/>
            <w:b/>
            <w:color w:val="24292E"/>
          </w:rPr>
          <w:tab/>
        </w:r>
        <w:r>
          <w:rPr>
            <w:rFonts w:asciiTheme="majorHAnsi" w:eastAsia="Garamond" w:hAnsiTheme="majorHAnsi" w:cstheme="majorHAnsi"/>
            <w:b/>
            <w:color w:val="24292E"/>
          </w:rPr>
          <w:tab/>
          <w:t>Student Pet Aspirations</w:t>
        </w:r>
      </w:ins>
    </w:p>
    <w:p w14:paraId="3CEF44D6" w14:textId="35D26278" w:rsidR="0EF8317B" w:rsidDel="0088698A" w:rsidRDefault="00865EDC" w:rsidP="00D90811">
      <w:pPr>
        <w:ind w:firstLine="720"/>
        <w:rPr>
          <w:del w:id="1731" w:author="Doersch, Brian" w:date="2018-05-13T19:50:00Z"/>
          <w:rFonts w:asciiTheme="majorHAnsi" w:eastAsia="Garamond" w:hAnsiTheme="majorHAnsi" w:cstheme="majorHAnsi"/>
          <w:color w:val="24292E"/>
        </w:rPr>
      </w:pPr>
      <w:ins w:id="1732" w:author="Viens, Phillip" w:date="2018-05-13T21:22:00Z">
        <w:r>
          <w:rPr>
            <w:rFonts w:asciiTheme="majorHAnsi" w:eastAsia="Garamond" w:hAnsiTheme="majorHAnsi" w:cstheme="majorHAnsi"/>
            <w:noProof/>
            <w:color w:val="24292E"/>
          </w:rPr>
          <w:lastRenderedPageBreak/>
          <w:drawing>
            <wp:inline distT="0" distB="0" distL="0" distR="0" wp14:anchorId="2F82D53C" wp14:editId="2829D0CE">
              <wp:extent cx="5539105" cy="4411980"/>
              <wp:effectExtent l="0" t="0" r="444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46935" cy="4418217"/>
                      </a:xfrm>
                      <a:prstGeom prst="rect">
                        <a:avLst/>
                      </a:prstGeom>
                      <a:noFill/>
                      <a:ln>
                        <a:noFill/>
                      </a:ln>
                    </pic:spPr>
                  </pic:pic>
                </a:graphicData>
              </a:graphic>
            </wp:inline>
          </w:drawing>
        </w:r>
      </w:ins>
      <w:del w:id="1733" w:author="Doersch, Brian" w:date="2018-05-13T19:49:00Z">
        <w:r w:rsidR="0EF8317B" w:rsidRPr="0088688E" w:rsidDel="0083516E">
          <w:rPr>
            <w:rFonts w:asciiTheme="majorHAnsi" w:eastAsia="Garamond" w:hAnsiTheme="majorHAnsi" w:cstheme="majorHAnsi"/>
            <w:color w:val="24292E"/>
            <w:rPrChange w:id="1734" w:author="Melissa McClure" w:date="2018-05-06T12:29:00Z">
              <w:rPr>
                <w:rFonts w:ascii="Garamond" w:eastAsia="Garamond" w:hAnsi="Garamond" w:cs="Garamond"/>
                <w:color w:val="24292E"/>
              </w:rPr>
            </w:rPrChange>
          </w:rPr>
          <w:delText xml:space="preserve"> </w:delText>
        </w:r>
      </w:del>
    </w:p>
    <w:p w14:paraId="22A59793" w14:textId="77777777" w:rsidR="0088698A" w:rsidRDefault="0088698A" w:rsidP="00D90811">
      <w:pPr>
        <w:ind w:firstLine="720"/>
        <w:rPr>
          <w:ins w:id="1735" w:author="Melissa McClure" w:date="2018-05-13T21:46:00Z"/>
          <w:rFonts w:asciiTheme="majorHAnsi" w:eastAsia="Garamond" w:hAnsiTheme="majorHAnsi" w:cstheme="majorHAnsi"/>
          <w:color w:val="24292E"/>
        </w:rPr>
      </w:pPr>
    </w:p>
    <w:p w14:paraId="4013FA4D" w14:textId="700EE694" w:rsidR="0088698A" w:rsidRDefault="002C5BD6">
      <w:pPr>
        <w:ind w:left="720"/>
        <w:jc w:val="both"/>
        <w:rPr>
          <w:del w:id="1736" w:author="Brian Doersch" w:date="2018-05-13T22:46:00Z"/>
          <w:rFonts w:asciiTheme="majorHAnsi" w:eastAsia="Garamond" w:hAnsiTheme="majorHAnsi" w:cstheme="majorHAnsi"/>
          <w:color w:val="24292E"/>
        </w:rPr>
        <w:pPrChange w:id="1737" w:author="Melissa McClure" w:date="2018-05-13T23:08:00Z">
          <w:pPr>
            <w:jc w:val="center"/>
          </w:pPr>
        </w:pPrChange>
      </w:pPr>
      <w:ins w:id="1738" w:author="Brian Doersch" w:date="2018-05-13T22:38:00Z">
        <w:r>
          <w:rPr>
            <w:rFonts w:asciiTheme="majorHAnsi" w:eastAsia="Garamond" w:hAnsiTheme="majorHAnsi" w:cstheme="majorHAnsi"/>
            <w:color w:val="24292E"/>
          </w:rPr>
          <w:t xml:space="preserve">This page is largely to help students see </w:t>
        </w:r>
        <w:r w:rsidR="00C72730">
          <w:rPr>
            <w:rFonts w:asciiTheme="majorHAnsi" w:eastAsia="Garamond" w:hAnsiTheme="majorHAnsi" w:cstheme="majorHAnsi"/>
            <w:color w:val="24292E"/>
          </w:rPr>
          <w:t>some tangible goals they can set if they wish. It also doubles as a reason to visit the shop to spend the stash</w:t>
        </w:r>
        <w:r w:rsidR="005C191E">
          <w:rPr>
            <w:rFonts w:asciiTheme="majorHAnsi" w:eastAsia="Garamond" w:hAnsiTheme="majorHAnsi" w:cstheme="majorHAnsi"/>
            <w:color w:val="24292E"/>
          </w:rPr>
          <w:t>, with reminde</w:t>
        </w:r>
      </w:ins>
      <w:ins w:id="1739" w:author="Brian Doersch" w:date="2018-05-13T22:39:00Z">
        <w:r w:rsidR="005C191E">
          <w:rPr>
            <w:rFonts w:asciiTheme="majorHAnsi" w:eastAsia="Garamond" w:hAnsiTheme="majorHAnsi" w:cstheme="majorHAnsi"/>
            <w:color w:val="24292E"/>
          </w:rPr>
          <w:t>rs of items they might be able to or are close to being able to purchase.</w:t>
        </w:r>
      </w:ins>
    </w:p>
    <w:p w14:paraId="2E75D23A" w14:textId="77777777" w:rsidR="00147D63" w:rsidRDefault="00147D63">
      <w:pPr>
        <w:ind w:left="720"/>
        <w:jc w:val="both"/>
        <w:rPr>
          <w:ins w:id="1740" w:author="Brian Doersch" w:date="2018-05-13T22:46:00Z"/>
          <w:rFonts w:asciiTheme="majorHAnsi" w:eastAsia="Garamond" w:hAnsiTheme="majorHAnsi" w:cstheme="majorHAnsi"/>
          <w:color w:val="24292E"/>
        </w:rPr>
        <w:pPrChange w:id="1741" w:author="Melissa McClure" w:date="2018-05-13T23:08:00Z">
          <w:pPr>
            <w:ind w:firstLine="720"/>
          </w:pPr>
        </w:pPrChange>
      </w:pPr>
    </w:p>
    <w:p w14:paraId="27237C6D" w14:textId="77777777" w:rsidR="0088698A" w:rsidRDefault="0088698A">
      <w:pPr>
        <w:jc w:val="center"/>
        <w:rPr>
          <w:del w:id="1742" w:author="Brian Doersch" w:date="2018-05-13T22:46:00Z"/>
          <w:rFonts w:asciiTheme="majorHAnsi" w:eastAsia="Garamond" w:hAnsiTheme="majorHAnsi" w:cstheme="majorHAnsi"/>
          <w:color w:val="24292E"/>
        </w:rPr>
      </w:pPr>
    </w:p>
    <w:p w14:paraId="0D81F0D6" w14:textId="77777777" w:rsidR="00147D63" w:rsidRDefault="00147D63" w:rsidP="00D90811">
      <w:pPr>
        <w:ind w:firstLine="720"/>
        <w:rPr>
          <w:ins w:id="1743" w:author="Brian Doersch" w:date="2018-05-13T22:46:00Z"/>
          <w:rFonts w:asciiTheme="majorHAnsi" w:eastAsia="Garamond" w:hAnsiTheme="majorHAnsi" w:cstheme="majorHAnsi"/>
          <w:color w:val="24292E"/>
        </w:rPr>
      </w:pPr>
    </w:p>
    <w:p w14:paraId="2897904A" w14:textId="77777777" w:rsidR="00147D63" w:rsidRDefault="00147D63" w:rsidP="00D90811">
      <w:pPr>
        <w:ind w:firstLine="720"/>
        <w:rPr>
          <w:ins w:id="1744" w:author="Brian Doersch" w:date="2018-05-13T22:46:00Z"/>
          <w:rFonts w:asciiTheme="majorHAnsi" w:eastAsia="Garamond" w:hAnsiTheme="majorHAnsi" w:cstheme="majorHAnsi"/>
          <w:color w:val="24292E"/>
        </w:rPr>
      </w:pPr>
    </w:p>
    <w:p w14:paraId="34FBB750" w14:textId="77777777" w:rsidR="00147D63" w:rsidRDefault="00147D63" w:rsidP="00D90811">
      <w:pPr>
        <w:ind w:firstLine="720"/>
        <w:rPr>
          <w:ins w:id="1745" w:author="Brian Doersch" w:date="2018-05-13T22:46:00Z"/>
          <w:rFonts w:asciiTheme="majorHAnsi" w:eastAsia="Garamond" w:hAnsiTheme="majorHAnsi" w:cstheme="majorHAnsi"/>
          <w:color w:val="24292E"/>
        </w:rPr>
      </w:pPr>
    </w:p>
    <w:p w14:paraId="38A9364C" w14:textId="77777777" w:rsidR="00147D63" w:rsidRDefault="00147D63" w:rsidP="00D90811">
      <w:pPr>
        <w:ind w:firstLine="720"/>
        <w:rPr>
          <w:ins w:id="1746" w:author="Brian Doersch" w:date="2018-05-13T22:46:00Z"/>
          <w:rFonts w:asciiTheme="majorHAnsi" w:eastAsia="Garamond" w:hAnsiTheme="majorHAnsi" w:cstheme="majorHAnsi"/>
          <w:color w:val="24292E"/>
        </w:rPr>
      </w:pPr>
    </w:p>
    <w:p w14:paraId="62006AD6" w14:textId="77777777" w:rsidR="00147D63" w:rsidRDefault="00147D63" w:rsidP="00D90811">
      <w:pPr>
        <w:ind w:firstLine="720"/>
        <w:rPr>
          <w:ins w:id="1747" w:author="Brian Doersch" w:date="2018-05-13T22:46:00Z"/>
          <w:rFonts w:asciiTheme="majorHAnsi" w:eastAsia="Garamond" w:hAnsiTheme="majorHAnsi" w:cstheme="majorHAnsi"/>
          <w:color w:val="24292E"/>
        </w:rPr>
      </w:pPr>
    </w:p>
    <w:p w14:paraId="1E5325D2" w14:textId="77777777" w:rsidR="00147D63" w:rsidRDefault="00147D63" w:rsidP="00D90811">
      <w:pPr>
        <w:ind w:firstLine="720"/>
        <w:rPr>
          <w:ins w:id="1748" w:author="Brian Doersch" w:date="2018-05-13T22:46:00Z"/>
          <w:rFonts w:asciiTheme="majorHAnsi" w:eastAsia="Garamond" w:hAnsiTheme="majorHAnsi" w:cstheme="majorHAnsi"/>
          <w:color w:val="24292E"/>
        </w:rPr>
      </w:pPr>
    </w:p>
    <w:p w14:paraId="70EF4BB0" w14:textId="77777777" w:rsidR="00147D63" w:rsidRDefault="00147D63" w:rsidP="00D90811">
      <w:pPr>
        <w:ind w:firstLine="720"/>
        <w:rPr>
          <w:ins w:id="1749" w:author="Brian Doersch" w:date="2018-05-13T22:46:00Z"/>
          <w:rFonts w:asciiTheme="majorHAnsi" w:eastAsia="Garamond" w:hAnsiTheme="majorHAnsi" w:cstheme="majorHAnsi"/>
          <w:color w:val="24292E"/>
        </w:rPr>
      </w:pPr>
    </w:p>
    <w:p w14:paraId="63A14AC9" w14:textId="77777777" w:rsidR="00147D63" w:rsidRDefault="00147D63" w:rsidP="00D90811">
      <w:pPr>
        <w:ind w:firstLine="720"/>
        <w:rPr>
          <w:ins w:id="1750" w:author="Brian Doersch" w:date="2018-05-13T22:46:00Z"/>
          <w:rFonts w:asciiTheme="majorHAnsi" w:eastAsia="Garamond" w:hAnsiTheme="majorHAnsi" w:cstheme="majorHAnsi"/>
          <w:color w:val="24292E"/>
        </w:rPr>
      </w:pPr>
    </w:p>
    <w:p w14:paraId="38232B81" w14:textId="77777777" w:rsidR="0088698A" w:rsidRDefault="0088698A" w:rsidP="00D90811">
      <w:pPr>
        <w:ind w:firstLine="720"/>
        <w:rPr>
          <w:ins w:id="1751" w:author="Melissa McClure" w:date="2018-05-13T21:46:00Z"/>
          <w:del w:id="1752" w:author="Brian Doersch" w:date="2018-05-13T22:46:00Z"/>
          <w:rFonts w:asciiTheme="majorHAnsi" w:eastAsia="Garamond" w:hAnsiTheme="majorHAnsi" w:cstheme="majorHAnsi"/>
          <w:color w:val="24292E"/>
        </w:rPr>
      </w:pPr>
    </w:p>
    <w:p w14:paraId="58482F42" w14:textId="77777777" w:rsidR="0088698A" w:rsidRDefault="0088698A" w:rsidP="00D90811">
      <w:pPr>
        <w:ind w:firstLine="720"/>
        <w:rPr>
          <w:ins w:id="1753" w:author="Melissa McClure" w:date="2018-05-13T21:46:00Z"/>
          <w:del w:id="1754" w:author="Brian Doersch" w:date="2018-05-13T22:46:00Z"/>
          <w:rFonts w:asciiTheme="majorHAnsi" w:eastAsia="Garamond" w:hAnsiTheme="majorHAnsi" w:cstheme="majorHAnsi"/>
          <w:color w:val="24292E"/>
        </w:rPr>
      </w:pPr>
    </w:p>
    <w:p w14:paraId="7E193C63" w14:textId="77777777" w:rsidR="0088698A" w:rsidRDefault="0088698A" w:rsidP="00D90811">
      <w:pPr>
        <w:ind w:firstLine="720"/>
        <w:rPr>
          <w:ins w:id="1755" w:author="Melissa McClure" w:date="2018-05-13T21:46:00Z"/>
          <w:del w:id="1756" w:author="Brian Doersch" w:date="2018-05-13T22:46:00Z"/>
          <w:rFonts w:asciiTheme="majorHAnsi" w:eastAsia="Garamond" w:hAnsiTheme="majorHAnsi" w:cstheme="majorHAnsi"/>
          <w:color w:val="24292E"/>
        </w:rPr>
      </w:pPr>
    </w:p>
    <w:p w14:paraId="7EBF49F7" w14:textId="77777777" w:rsidR="0088698A" w:rsidRDefault="0088698A" w:rsidP="00D90811">
      <w:pPr>
        <w:ind w:firstLine="720"/>
        <w:rPr>
          <w:ins w:id="1757" w:author="Melissa McClure" w:date="2018-05-13T21:46:00Z"/>
          <w:del w:id="1758" w:author="Brian Doersch" w:date="2018-05-13T22:46:00Z"/>
          <w:rFonts w:asciiTheme="majorHAnsi" w:eastAsia="Garamond" w:hAnsiTheme="majorHAnsi" w:cstheme="majorHAnsi"/>
          <w:color w:val="24292E"/>
        </w:rPr>
      </w:pPr>
    </w:p>
    <w:p w14:paraId="1D3666C0" w14:textId="77777777" w:rsidR="0088698A" w:rsidRDefault="0088698A" w:rsidP="00D90811">
      <w:pPr>
        <w:ind w:firstLine="720"/>
        <w:rPr>
          <w:ins w:id="1759" w:author="Melissa McClure" w:date="2018-05-13T21:46:00Z"/>
          <w:del w:id="1760" w:author="Brian Doersch" w:date="2018-05-13T22:46:00Z"/>
          <w:rFonts w:asciiTheme="majorHAnsi" w:eastAsia="Garamond" w:hAnsiTheme="majorHAnsi" w:cstheme="majorHAnsi"/>
          <w:color w:val="24292E"/>
        </w:rPr>
      </w:pPr>
    </w:p>
    <w:p w14:paraId="5365B626" w14:textId="77777777" w:rsidR="0088698A" w:rsidRDefault="0088698A" w:rsidP="00D90811">
      <w:pPr>
        <w:ind w:firstLine="720"/>
        <w:rPr>
          <w:ins w:id="1761" w:author="Melissa McClure" w:date="2018-05-13T21:46:00Z"/>
          <w:del w:id="1762" w:author="Brian Doersch" w:date="2018-05-13T22:46:00Z"/>
          <w:rFonts w:asciiTheme="majorHAnsi" w:eastAsia="Garamond" w:hAnsiTheme="majorHAnsi" w:cstheme="majorHAnsi"/>
          <w:color w:val="24292E"/>
        </w:rPr>
      </w:pPr>
    </w:p>
    <w:p w14:paraId="0D92D28E" w14:textId="77777777" w:rsidR="0088698A" w:rsidRDefault="0088698A" w:rsidP="00D90811">
      <w:pPr>
        <w:ind w:firstLine="720"/>
        <w:rPr>
          <w:ins w:id="1763" w:author="Melissa McClure" w:date="2018-05-13T21:46:00Z"/>
          <w:del w:id="1764" w:author="Brian Doersch" w:date="2018-05-13T22:46:00Z"/>
          <w:rFonts w:asciiTheme="majorHAnsi" w:eastAsia="Garamond" w:hAnsiTheme="majorHAnsi" w:cstheme="majorHAnsi"/>
          <w:color w:val="24292E"/>
        </w:rPr>
      </w:pPr>
    </w:p>
    <w:p w14:paraId="406CCE70" w14:textId="77777777" w:rsidR="0088698A" w:rsidRDefault="0088698A" w:rsidP="00D90811">
      <w:pPr>
        <w:ind w:firstLine="720"/>
        <w:rPr>
          <w:ins w:id="1765" w:author="Melissa McClure" w:date="2018-05-13T21:46:00Z"/>
          <w:del w:id="1766" w:author="Brian Doersch" w:date="2018-05-13T22:46:00Z"/>
          <w:rFonts w:asciiTheme="majorHAnsi" w:eastAsia="Garamond" w:hAnsiTheme="majorHAnsi" w:cstheme="majorHAnsi"/>
          <w:color w:val="24292E"/>
        </w:rPr>
      </w:pPr>
    </w:p>
    <w:p w14:paraId="75AB6DC4" w14:textId="77777777" w:rsidR="0088698A" w:rsidRDefault="0088698A" w:rsidP="004304C6">
      <w:pPr>
        <w:ind w:firstLine="720"/>
        <w:rPr>
          <w:ins w:id="1767" w:author="Melissa McClure" w:date="2018-05-13T21:46:00Z"/>
          <w:del w:id="1768" w:author="Brian Doersch" w:date="2018-05-13T22:46:00Z"/>
          <w:rFonts w:asciiTheme="majorHAnsi" w:eastAsia="Garamond" w:hAnsiTheme="majorHAnsi" w:cstheme="majorHAnsi"/>
          <w:color w:val="24292E"/>
        </w:rPr>
      </w:pPr>
    </w:p>
    <w:p w14:paraId="198EE45E" w14:textId="220742D2" w:rsidR="009014DC" w:rsidDel="0088698A" w:rsidRDefault="00865EDC">
      <w:pPr>
        <w:ind w:firstLine="720"/>
        <w:rPr>
          <w:ins w:id="1769" w:author="Viens, Phillip" w:date="2018-05-13T21:17:00Z"/>
          <w:del w:id="1770" w:author="Melissa McClure" w:date="2018-05-13T21:46:00Z"/>
          <w:rFonts w:asciiTheme="majorHAnsi" w:eastAsia="Garamond" w:hAnsiTheme="majorHAnsi" w:cstheme="majorHAnsi"/>
          <w:color w:val="24292E"/>
        </w:rPr>
        <w:pPrChange w:id="1771" w:author="Melissa McClure" w:date="2018-05-13T21:38:00Z">
          <w:pPr>
            <w:jc w:val="center"/>
          </w:pPr>
        </w:pPrChange>
      </w:pPr>
      <w:ins w:id="1772" w:author="Viens, Phillip" w:date="2018-05-13T21:22:00Z">
        <w:del w:id="1773" w:author="Melissa McClure" w:date="2018-05-13T21:43:00Z">
          <w:r w:rsidDel="0088698A">
            <w:rPr>
              <w:rFonts w:asciiTheme="majorHAnsi" w:eastAsia="Garamond" w:hAnsiTheme="majorHAnsi" w:cstheme="majorHAnsi"/>
              <w:noProof/>
              <w:color w:val="24292E"/>
            </w:rPr>
            <w:drawing>
              <wp:inline distT="0" distB="0" distL="0" distR="0" wp14:anchorId="45C6F934" wp14:editId="37F27BB9">
                <wp:extent cx="5937250" cy="49149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4914900"/>
                        </a:xfrm>
                        <a:prstGeom prst="rect">
                          <a:avLst/>
                        </a:prstGeom>
                        <a:noFill/>
                        <a:ln>
                          <a:noFill/>
                        </a:ln>
                      </pic:spPr>
                    </pic:pic>
                  </a:graphicData>
                </a:graphic>
              </wp:inline>
            </w:drawing>
          </w:r>
        </w:del>
      </w:ins>
    </w:p>
    <w:p w14:paraId="78DE006D" w14:textId="0B9B483C" w:rsidR="009014DC" w:rsidDel="0088698A" w:rsidRDefault="009014DC">
      <w:pPr>
        <w:jc w:val="center"/>
        <w:rPr>
          <w:ins w:id="1774" w:author="Viens, Phillip" w:date="2018-05-13T21:17:00Z"/>
          <w:del w:id="1775" w:author="Melissa McClure" w:date="2018-05-13T21:46:00Z"/>
          <w:rFonts w:asciiTheme="majorHAnsi" w:eastAsia="Garamond" w:hAnsiTheme="majorHAnsi" w:cstheme="majorHAnsi"/>
          <w:color w:val="24292E"/>
        </w:rPr>
        <w:pPrChange w:id="1776" w:author="Doersch, Brian" w:date="2018-05-13T19:51:00Z">
          <w:pPr/>
        </w:pPrChange>
      </w:pPr>
    </w:p>
    <w:p w14:paraId="7220DE22" w14:textId="77777777" w:rsidR="0088698A" w:rsidRDefault="0088698A">
      <w:pPr>
        <w:jc w:val="center"/>
        <w:rPr>
          <w:ins w:id="1777" w:author="Melissa McClure" w:date="2018-05-13T21:46:00Z"/>
          <w:rFonts w:asciiTheme="majorHAnsi" w:hAnsiTheme="majorHAnsi" w:cstheme="majorHAnsi"/>
        </w:rPr>
      </w:pPr>
    </w:p>
    <w:p w14:paraId="59A5365F" w14:textId="59E33BA5" w:rsidR="0088698A" w:rsidRPr="007C197F" w:rsidRDefault="007C197F">
      <w:pPr>
        <w:rPr>
          <w:ins w:id="1778" w:author="Melissa McClure" w:date="2018-05-13T21:46:00Z"/>
          <w:rFonts w:asciiTheme="majorHAnsi" w:hAnsiTheme="majorHAnsi" w:cstheme="majorHAnsi"/>
          <w:b/>
          <w:rPrChange w:id="1779" w:author="Melissa McClure" w:date="2018-05-13T21:46:00Z">
            <w:rPr>
              <w:ins w:id="1780" w:author="Melissa McClure" w:date="2018-05-13T21:46:00Z"/>
              <w:rFonts w:asciiTheme="majorHAnsi" w:hAnsiTheme="majorHAnsi" w:cstheme="majorHAnsi"/>
            </w:rPr>
          </w:rPrChange>
        </w:rPr>
        <w:pPrChange w:id="1781" w:author="Melissa McClure" w:date="2018-05-13T21:46:00Z">
          <w:pPr>
            <w:jc w:val="center"/>
          </w:pPr>
        </w:pPrChange>
      </w:pPr>
      <w:ins w:id="1782" w:author="Melissa McClure" w:date="2018-05-13T21:46:00Z">
        <w:r>
          <w:rPr>
            <w:rFonts w:asciiTheme="majorHAnsi" w:hAnsiTheme="majorHAnsi" w:cstheme="majorHAnsi"/>
          </w:rPr>
          <w:tab/>
        </w:r>
        <w:r>
          <w:rPr>
            <w:rFonts w:asciiTheme="majorHAnsi" w:hAnsiTheme="majorHAnsi" w:cstheme="majorHAnsi"/>
            <w:b/>
          </w:rPr>
          <w:t>FRS 8.7</w:t>
        </w:r>
        <w:r>
          <w:rPr>
            <w:rFonts w:asciiTheme="majorHAnsi" w:hAnsiTheme="majorHAnsi" w:cstheme="majorHAnsi"/>
            <w:b/>
          </w:rPr>
          <w:tab/>
        </w:r>
        <w:r>
          <w:rPr>
            <w:rFonts w:asciiTheme="majorHAnsi" w:hAnsiTheme="majorHAnsi" w:cstheme="majorHAnsi"/>
            <w:b/>
          </w:rPr>
          <w:tab/>
          <w:t>Student Logout P</w:t>
        </w:r>
      </w:ins>
      <w:ins w:id="1783" w:author="Melissa McClure" w:date="2018-05-13T21:47:00Z">
        <w:r>
          <w:rPr>
            <w:rFonts w:asciiTheme="majorHAnsi" w:hAnsiTheme="majorHAnsi" w:cstheme="majorHAnsi"/>
            <w:b/>
          </w:rPr>
          <w:t>age</w:t>
        </w:r>
      </w:ins>
    </w:p>
    <w:p w14:paraId="07834D14" w14:textId="3F59C67F" w:rsidR="0083516E" w:rsidRPr="0088688E" w:rsidRDefault="0083516E">
      <w:pPr>
        <w:jc w:val="center"/>
        <w:rPr>
          <w:ins w:id="1784" w:author="Doersch, Brian" w:date="2018-05-13T19:49:00Z"/>
          <w:rFonts w:asciiTheme="majorHAnsi" w:hAnsiTheme="majorHAnsi" w:cstheme="majorHAnsi"/>
          <w:rPrChange w:id="1785" w:author="Melissa McClure" w:date="2018-05-06T12:29:00Z">
            <w:rPr>
              <w:ins w:id="1786" w:author="Doersch, Brian" w:date="2018-05-13T19:49:00Z"/>
            </w:rPr>
          </w:rPrChange>
        </w:rPr>
        <w:pPrChange w:id="1787" w:author="Doersch, Brian" w:date="2018-05-13T19:49:00Z">
          <w:pPr/>
        </w:pPrChange>
      </w:pPr>
      <w:ins w:id="1788" w:author="Doersch, Brian" w:date="2018-05-13T19:49:00Z">
        <w:r>
          <w:rPr>
            <w:rFonts w:asciiTheme="majorHAnsi" w:eastAsia="Garamond" w:hAnsiTheme="majorHAnsi" w:cstheme="majorHAnsi"/>
            <w:noProof/>
            <w:color w:val="24292E"/>
          </w:rPr>
          <w:drawing>
            <wp:inline distT="0" distB="0" distL="0" distR="0" wp14:anchorId="4A7C5BDD" wp14:editId="34B4DC32">
              <wp:extent cx="5029200" cy="4556125"/>
              <wp:effectExtent l="0" t="0" r="0" b="0"/>
              <wp:docPr id="11" name="Picture 11" descr="C:\Users\Upsilon\AppData\Local\Microsoft\Windows\INetCache\Content.Word\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psilon\AppData\Local\Microsoft\Windows\INetCache\Content.Word\Logou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58915" cy="4583045"/>
                      </a:xfrm>
                      <a:prstGeom prst="rect">
                        <a:avLst/>
                      </a:prstGeom>
                      <a:noFill/>
                      <a:ln>
                        <a:noFill/>
                      </a:ln>
                    </pic:spPr>
                  </pic:pic>
                </a:graphicData>
              </a:graphic>
            </wp:inline>
          </w:drawing>
        </w:r>
      </w:ins>
    </w:p>
    <w:p w14:paraId="75081E73" w14:textId="30FC8D84" w:rsidR="00AC0DEE" w:rsidRPr="00FB1141" w:rsidRDefault="009A7C23">
      <w:pPr>
        <w:ind w:left="720"/>
        <w:jc w:val="both"/>
        <w:rPr>
          <w:ins w:id="1789" w:author="Melissa McClure" w:date="2018-05-04T14:16:00Z"/>
          <w:rFonts w:asciiTheme="majorHAnsi" w:eastAsia="Garamond" w:hAnsiTheme="majorHAnsi" w:cstheme="majorHAnsi"/>
          <w:color w:val="24292E"/>
          <w:rPrChange w:id="1790" w:author="Brian Doersch" w:date="2018-05-13T22:36:00Z">
            <w:rPr>
              <w:ins w:id="1791" w:author="Melissa McClure" w:date="2018-05-04T14:16:00Z"/>
              <w:rFonts w:asciiTheme="majorHAnsi" w:eastAsia="Garamond" w:hAnsiTheme="majorHAnsi" w:cstheme="majorHAnsi"/>
              <w:b/>
              <w:bCs/>
              <w:color w:val="24292E"/>
              <w:sz w:val="28"/>
              <w:szCs w:val="28"/>
            </w:rPr>
          </w:rPrChange>
        </w:rPr>
        <w:pPrChange w:id="1792" w:author="Melissa McClure" w:date="2018-05-13T23:08:00Z">
          <w:pPr/>
        </w:pPrChange>
      </w:pPr>
      <w:ins w:id="1793" w:author="Viens, Phillip" w:date="2018-05-13T23:01:00Z">
        <w:del w:id="1794" w:author="Melissa McClure" w:date="2018-05-13T23:08:00Z">
          <w:r w:rsidDel="00D703EF">
            <w:rPr>
              <w:rFonts w:asciiTheme="majorHAnsi" w:eastAsia="Garamond" w:hAnsiTheme="majorHAnsi" w:cstheme="majorHAnsi"/>
              <w:b/>
              <w:bCs/>
              <w:color w:val="24292E"/>
              <w:sz w:val="28"/>
              <w:szCs w:val="28"/>
            </w:rPr>
            <w:tab/>
          </w:r>
        </w:del>
      </w:ins>
      <w:ins w:id="1795" w:author="Brian Doersch" w:date="2018-05-13T22:34:00Z">
        <w:del w:id="1796" w:author="Viens, Phillip" w:date="2018-05-13T23:00:00Z">
          <w:r w:rsidR="00FB1141">
            <w:rPr>
              <w:rFonts w:asciiTheme="majorHAnsi" w:eastAsia="Garamond" w:hAnsiTheme="majorHAnsi" w:cstheme="majorHAnsi"/>
              <w:b/>
              <w:bCs/>
              <w:color w:val="24292E"/>
              <w:sz w:val="28"/>
              <w:szCs w:val="28"/>
            </w:rPr>
            <w:tab/>
          </w:r>
        </w:del>
        <w:r w:rsidR="00FB1141">
          <w:rPr>
            <w:rFonts w:asciiTheme="majorHAnsi" w:eastAsia="Garamond" w:hAnsiTheme="majorHAnsi" w:cstheme="majorHAnsi"/>
            <w:bCs/>
            <w:color w:val="24292E"/>
          </w:rPr>
          <w:t xml:space="preserve">This logout screen may optionally be included to further </w:t>
        </w:r>
        <w:r w:rsidR="00A907A9">
          <w:rPr>
            <w:rFonts w:asciiTheme="majorHAnsi" w:eastAsia="Garamond" w:hAnsiTheme="majorHAnsi" w:cstheme="majorHAnsi"/>
            <w:bCs/>
            <w:color w:val="24292E"/>
          </w:rPr>
          <w:t xml:space="preserve">motivation, highlighting what a student could achieve on a subsequent login or highlighting how close a student is to a goal or ability to buy a </w:t>
        </w:r>
      </w:ins>
      <w:ins w:id="1797" w:author="Brian Doersch" w:date="2018-05-13T22:35:00Z">
        <w:r w:rsidR="00A907A9">
          <w:rPr>
            <w:rFonts w:asciiTheme="majorHAnsi" w:eastAsia="Garamond" w:hAnsiTheme="majorHAnsi" w:cstheme="majorHAnsi"/>
            <w:bCs/>
            <w:color w:val="24292E"/>
          </w:rPr>
          <w:t>reward from the Shop.</w:t>
        </w:r>
      </w:ins>
    </w:p>
    <w:p w14:paraId="023E53EE" w14:textId="77777777" w:rsidR="00C864CD" w:rsidRPr="00C864CD" w:rsidRDefault="00C864CD" w:rsidP="00C864CD">
      <w:pPr>
        <w:rPr>
          <w:del w:id="1798" w:author="Brian Doersch" w:date="2018-05-13T22:34:00Z"/>
          <w:rFonts w:asciiTheme="majorHAnsi" w:eastAsia="Garamond" w:hAnsiTheme="majorHAnsi" w:cstheme="majorHAnsi"/>
          <w:b/>
          <w:color w:val="24292E"/>
          <w:sz w:val="28"/>
          <w:szCs w:val="28"/>
        </w:rPr>
      </w:pPr>
    </w:p>
    <w:p w14:paraId="04526D68" w14:textId="77777777" w:rsidR="00FB1141" w:rsidRDefault="00FB1141" w:rsidP="0EF8317B">
      <w:pPr>
        <w:rPr>
          <w:ins w:id="1799" w:author="Brian Doersch" w:date="2018-05-13T22:34:00Z"/>
          <w:rFonts w:asciiTheme="majorHAnsi" w:eastAsia="Garamond" w:hAnsiTheme="majorHAnsi" w:cstheme="majorHAnsi"/>
          <w:b/>
          <w:color w:val="24292E"/>
          <w:sz w:val="28"/>
          <w:szCs w:val="28"/>
        </w:rPr>
      </w:pPr>
    </w:p>
    <w:p w14:paraId="5A233B41" w14:textId="5A39F263" w:rsidR="007C197F" w:rsidRDefault="007C197F" w:rsidP="0EF8317B">
      <w:pPr>
        <w:rPr>
          <w:ins w:id="1800" w:author="Melissa McClure" w:date="2018-05-13T21:47:00Z"/>
          <w:rFonts w:asciiTheme="majorHAnsi" w:eastAsia="Garamond" w:hAnsiTheme="majorHAnsi" w:cstheme="majorHAnsi"/>
          <w:b/>
          <w:color w:val="24292E"/>
          <w:sz w:val="28"/>
          <w:szCs w:val="28"/>
        </w:rPr>
      </w:pPr>
    </w:p>
    <w:p w14:paraId="0604B7D9" w14:textId="77777777" w:rsidR="00892882" w:rsidRDefault="00892882" w:rsidP="0EF8317B">
      <w:pPr>
        <w:rPr>
          <w:ins w:id="1801" w:author="Melissa McClure" w:date="2018-05-13T21:47:00Z"/>
          <w:rFonts w:asciiTheme="majorHAnsi" w:eastAsia="Garamond" w:hAnsiTheme="majorHAnsi" w:cstheme="majorHAnsi"/>
          <w:b/>
          <w:color w:val="24292E"/>
          <w:sz w:val="28"/>
          <w:szCs w:val="28"/>
        </w:rPr>
      </w:pPr>
    </w:p>
    <w:p w14:paraId="6C5A49C0" w14:textId="77777777" w:rsidR="00892882" w:rsidRDefault="00892882" w:rsidP="0EF8317B">
      <w:pPr>
        <w:rPr>
          <w:ins w:id="1802" w:author="Melissa McClure" w:date="2018-05-13T21:47:00Z"/>
          <w:rFonts w:asciiTheme="majorHAnsi" w:eastAsia="Garamond" w:hAnsiTheme="majorHAnsi" w:cstheme="majorHAnsi"/>
          <w:b/>
          <w:color w:val="24292E"/>
          <w:sz w:val="28"/>
          <w:szCs w:val="28"/>
        </w:rPr>
      </w:pPr>
    </w:p>
    <w:p w14:paraId="5DDA4A98" w14:textId="77777777" w:rsidR="00892882" w:rsidRDefault="00892882" w:rsidP="0EF8317B">
      <w:pPr>
        <w:rPr>
          <w:ins w:id="1803" w:author="Melissa McClure" w:date="2018-05-13T21:47:00Z"/>
          <w:rFonts w:asciiTheme="majorHAnsi" w:eastAsia="Garamond" w:hAnsiTheme="majorHAnsi" w:cstheme="majorHAnsi"/>
          <w:b/>
          <w:color w:val="24292E"/>
          <w:sz w:val="28"/>
          <w:szCs w:val="28"/>
        </w:rPr>
      </w:pPr>
    </w:p>
    <w:p w14:paraId="51CCB286" w14:textId="77777777" w:rsidR="00892882" w:rsidRDefault="00892882" w:rsidP="0EF8317B">
      <w:pPr>
        <w:rPr>
          <w:ins w:id="1804" w:author="Brian Doersch" w:date="2018-05-13T23:14:00Z"/>
          <w:rFonts w:asciiTheme="majorHAnsi" w:eastAsia="Garamond" w:hAnsiTheme="majorHAnsi" w:cstheme="majorHAnsi"/>
          <w:b/>
          <w:color w:val="24292E"/>
          <w:sz w:val="28"/>
          <w:szCs w:val="28"/>
        </w:rPr>
      </w:pPr>
    </w:p>
    <w:p w14:paraId="00A98780" w14:textId="77777777" w:rsidR="00FF3FAF" w:rsidRDefault="00FF3FAF" w:rsidP="0EF8317B">
      <w:pPr>
        <w:rPr>
          <w:ins w:id="1805" w:author="Brian Doersch" w:date="2018-05-13T23:14:00Z"/>
          <w:rFonts w:asciiTheme="majorHAnsi" w:eastAsia="Garamond" w:hAnsiTheme="majorHAnsi" w:cstheme="majorHAnsi"/>
          <w:b/>
          <w:color w:val="24292E"/>
          <w:sz w:val="28"/>
          <w:szCs w:val="28"/>
        </w:rPr>
      </w:pPr>
    </w:p>
    <w:p w14:paraId="1C8146A8" w14:textId="28EF6DDD" w:rsidR="00924B63" w:rsidRDefault="00FF3FAF">
      <w:pPr>
        <w:ind w:firstLine="720"/>
        <w:rPr>
          <w:ins w:id="1806" w:author="Brian Doersch" w:date="2018-05-13T23:16:00Z"/>
          <w:rFonts w:asciiTheme="majorHAnsi" w:hAnsiTheme="majorHAnsi" w:cstheme="majorHAnsi"/>
          <w:b/>
        </w:rPr>
        <w:pPrChange w:id="1807" w:author="Melissa McClure" w:date="2018-05-13T23:22:00Z">
          <w:pPr/>
        </w:pPrChange>
      </w:pPr>
      <w:ins w:id="1808" w:author="Brian Doersch" w:date="2018-05-13T23:14:00Z">
        <w:r>
          <w:rPr>
            <w:rFonts w:asciiTheme="majorHAnsi" w:hAnsiTheme="majorHAnsi" w:cstheme="majorHAnsi"/>
            <w:b/>
          </w:rPr>
          <w:t>FRS 8.</w:t>
        </w:r>
      </w:ins>
      <w:ins w:id="1809" w:author="Brian Doersch" w:date="2018-05-13T23:25:00Z">
        <w:r w:rsidR="000944AD">
          <w:rPr>
            <w:rFonts w:asciiTheme="majorHAnsi" w:hAnsiTheme="majorHAnsi" w:cstheme="majorHAnsi"/>
            <w:b/>
          </w:rPr>
          <w:t>8</w:t>
        </w:r>
      </w:ins>
      <w:ins w:id="1810" w:author="Brian Doersch" w:date="2018-05-13T23:14:00Z">
        <w:r>
          <w:rPr>
            <w:rFonts w:asciiTheme="majorHAnsi" w:hAnsiTheme="majorHAnsi" w:cstheme="majorHAnsi"/>
            <w:b/>
          </w:rPr>
          <w:tab/>
        </w:r>
      </w:ins>
      <w:ins w:id="1811" w:author="Brian Doersch" w:date="2018-05-13T23:15:00Z">
        <w:r>
          <w:rPr>
            <w:rFonts w:asciiTheme="majorHAnsi" w:hAnsiTheme="majorHAnsi" w:cstheme="majorHAnsi"/>
            <w:b/>
          </w:rPr>
          <w:tab/>
        </w:r>
      </w:ins>
      <w:ins w:id="1812" w:author="Brian Doersch" w:date="2018-05-13T23:16:00Z">
        <w:r w:rsidR="00924B63">
          <w:rPr>
            <w:rFonts w:asciiTheme="majorHAnsi" w:hAnsiTheme="majorHAnsi" w:cstheme="majorHAnsi"/>
            <w:b/>
          </w:rPr>
          <w:t>Student Help Page</w:t>
        </w:r>
      </w:ins>
    </w:p>
    <w:p w14:paraId="298F0C15" w14:textId="4C4FE433" w:rsidR="00924B63" w:rsidRDefault="00924B63">
      <w:pPr>
        <w:rPr>
          <w:ins w:id="1813" w:author="Brian Doersch" w:date="2018-05-13T23:15:00Z"/>
          <w:rFonts w:asciiTheme="majorHAnsi" w:eastAsia="Garamond" w:hAnsiTheme="majorHAnsi" w:cstheme="majorHAnsi"/>
          <w:b/>
          <w:color w:val="24292E"/>
        </w:rPr>
      </w:pPr>
      <w:ins w:id="1814" w:author="Brian Doersch" w:date="2018-05-13T23:16:00Z">
        <w:r>
          <w:rPr>
            <w:rFonts w:asciiTheme="majorHAnsi" w:hAnsiTheme="majorHAnsi" w:cstheme="majorHAnsi"/>
            <w:b/>
            <w:noProof/>
          </w:rPr>
          <w:drawing>
            <wp:inline distT="0" distB="0" distL="0" distR="0" wp14:anchorId="37A1BA27" wp14:editId="3D415CF3">
              <wp:extent cx="5257800" cy="4673600"/>
              <wp:effectExtent l="0" t="0" r="0" b="0"/>
              <wp:docPr id="16" name="Picture 16" descr="C:\Users\Upsilon\AppData\Local\Microsoft\Windows\INetCache\Content.Word\Student 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psilon\AppData\Local\Microsoft\Windows\INetCache\Content.Word\Student Hel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2765" cy="4678013"/>
                      </a:xfrm>
                      <a:prstGeom prst="rect">
                        <a:avLst/>
                      </a:prstGeom>
                      <a:noFill/>
                      <a:ln>
                        <a:noFill/>
                      </a:ln>
                    </pic:spPr>
                  </pic:pic>
                </a:graphicData>
              </a:graphic>
            </wp:inline>
          </w:drawing>
        </w:r>
      </w:ins>
    </w:p>
    <w:p w14:paraId="7E9F3170" w14:textId="7F3D1871" w:rsidR="00924B63" w:rsidRPr="007B77CC" w:rsidRDefault="007B77CC">
      <w:pPr>
        <w:ind w:firstLine="720"/>
        <w:rPr>
          <w:ins w:id="1815" w:author="Brian Doersch" w:date="2018-05-13T23:15:00Z"/>
          <w:rFonts w:asciiTheme="majorHAnsi" w:eastAsia="Garamond" w:hAnsiTheme="majorHAnsi" w:cstheme="majorHAnsi"/>
          <w:color w:val="24292E"/>
          <w:rPrChange w:id="1816" w:author="Brian Doersch" w:date="2018-05-13T23:19:00Z">
            <w:rPr>
              <w:ins w:id="1817" w:author="Brian Doersch" w:date="2018-05-13T23:15:00Z"/>
              <w:rFonts w:asciiTheme="majorHAnsi" w:eastAsia="Garamond" w:hAnsiTheme="majorHAnsi" w:cstheme="majorHAnsi"/>
              <w:b/>
              <w:color w:val="24292E"/>
            </w:rPr>
          </w:rPrChange>
        </w:rPr>
        <w:pPrChange w:id="1818" w:author="Brian Doersch" w:date="2018-05-13T23:14:00Z">
          <w:pPr/>
        </w:pPrChange>
      </w:pPr>
      <w:ins w:id="1819" w:author="Brian Doersch" w:date="2018-05-13T23:17:00Z">
        <w:r w:rsidRPr="007B77CC">
          <w:rPr>
            <w:rFonts w:asciiTheme="majorHAnsi" w:eastAsia="Garamond" w:hAnsiTheme="majorHAnsi" w:cstheme="majorHAnsi"/>
            <w:color w:val="24292E"/>
            <w:rPrChange w:id="1820" w:author="Brian Doersch" w:date="2018-05-13T23:17:00Z">
              <w:rPr>
                <w:rFonts w:asciiTheme="majorHAnsi" w:eastAsia="Garamond" w:hAnsiTheme="majorHAnsi" w:cstheme="majorHAnsi"/>
                <w:b/>
                <w:color w:val="24292E"/>
              </w:rPr>
            </w:rPrChange>
          </w:rPr>
          <w:t>This is the student help page to help them use the site with explanations of features.</w:t>
        </w:r>
      </w:ins>
    </w:p>
    <w:p w14:paraId="101E2646" w14:textId="77777777" w:rsidR="00924B63" w:rsidRDefault="00924B63">
      <w:pPr>
        <w:ind w:firstLine="720"/>
        <w:rPr>
          <w:ins w:id="1821" w:author="Brian Doersch" w:date="2018-05-13T23:15:00Z"/>
          <w:rFonts w:asciiTheme="majorHAnsi" w:eastAsia="Garamond" w:hAnsiTheme="majorHAnsi" w:cstheme="majorHAnsi"/>
          <w:b/>
          <w:color w:val="24292E"/>
        </w:rPr>
        <w:pPrChange w:id="1822" w:author="Brian Doersch" w:date="2018-05-13T23:14:00Z">
          <w:pPr/>
        </w:pPrChange>
      </w:pPr>
    </w:p>
    <w:p w14:paraId="5E5CE06F" w14:textId="77777777" w:rsidR="00924B63" w:rsidRDefault="00924B63">
      <w:pPr>
        <w:ind w:firstLine="720"/>
        <w:rPr>
          <w:ins w:id="1823" w:author="Brian Doersch" w:date="2018-05-13T23:15:00Z"/>
          <w:rFonts w:asciiTheme="majorHAnsi" w:eastAsia="Garamond" w:hAnsiTheme="majorHAnsi" w:cstheme="majorHAnsi"/>
          <w:b/>
          <w:color w:val="24292E"/>
        </w:rPr>
        <w:pPrChange w:id="1824" w:author="Brian Doersch" w:date="2018-05-13T23:14:00Z">
          <w:pPr/>
        </w:pPrChange>
      </w:pPr>
    </w:p>
    <w:p w14:paraId="369F403F" w14:textId="77777777" w:rsidR="00924B63" w:rsidRDefault="00924B63">
      <w:pPr>
        <w:ind w:firstLine="720"/>
        <w:rPr>
          <w:ins w:id="1825" w:author="Brian Doersch" w:date="2018-05-13T23:15:00Z"/>
          <w:rFonts w:asciiTheme="majorHAnsi" w:eastAsia="Garamond" w:hAnsiTheme="majorHAnsi" w:cstheme="majorHAnsi"/>
          <w:b/>
          <w:color w:val="24292E"/>
        </w:rPr>
        <w:pPrChange w:id="1826" w:author="Brian Doersch" w:date="2018-05-13T23:14:00Z">
          <w:pPr/>
        </w:pPrChange>
      </w:pPr>
    </w:p>
    <w:p w14:paraId="1C723BE1" w14:textId="77777777" w:rsidR="00924B63" w:rsidRDefault="00924B63">
      <w:pPr>
        <w:ind w:firstLine="720"/>
        <w:rPr>
          <w:ins w:id="1827" w:author="Brian Doersch" w:date="2018-05-13T23:15:00Z"/>
          <w:rFonts w:asciiTheme="majorHAnsi" w:eastAsia="Garamond" w:hAnsiTheme="majorHAnsi" w:cstheme="majorHAnsi"/>
          <w:b/>
          <w:color w:val="24292E"/>
        </w:rPr>
        <w:pPrChange w:id="1828" w:author="Brian Doersch" w:date="2018-05-13T23:14:00Z">
          <w:pPr/>
        </w:pPrChange>
      </w:pPr>
    </w:p>
    <w:p w14:paraId="7D443DD4" w14:textId="77777777" w:rsidR="00924B63" w:rsidRDefault="00924B63">
      <w:pPr>
        <w:ind w:firstLine="720"/>
        <w:rPr>
          <w:ins w:id="1829" w:author="Brian Doersch" w:date="2018-05-13T23:15:00Z"/>
          <w:rFonts w:asciiTheme="majorHAnsi" w:eastAsia="Garamond" w:hAnsiTheme="majorHAnsi" w:cstheme="majorHAnsi"/>
          <w:b/>
          <w:color w:val="24292E"/>
        </w:rPr>
        <w:pPrChange w:id="1830" w:author="Brian Doersch" w:date="2018-05-13T23:14:00Z">
          <w:pPr/>
        </w:pPrChange>
      </w:pPr>
    </w:p>
    <w:p w14:paraId="0816F29B" w14:textId="77777777" w:rsidR="00924B63" w:rsidRDefault="00924B63">
      <w:pPr>
        <w:ind w:firstLine="720"/>
        <w:rPr>
          <w:ins w:id="1831" w:author="Brian Doersch" w:date="2018-05-13T23:15:00Z"/>
          <w:rFonts w:asciiTheme="majorHAnsi" w:eastAsia="Garamond" w:hAnsiTheme="majorHAnsi" w:cstheme="majorHAnsi"/>
          <w:b/>
          <w:color w:val="24292E"/>
        </w:rPr>
        <w:pPrChange w:id="1832" w:author="Brian Doersch" w:date="2018-05-13T23:14:00Z">
          <w:pPr/>
        </w:pPrChange>
      </w:pPr>
    </w:p>
    <w:p w14:paraId="554FD857" w14:textId="77777777" w:rsidR="007B77CC" w:rsidRDefault="007B77CC">
      <w:pPr>
        <w:ind w:firstLine="720"/>
        <w:rPr>
          <w:ins w:id="1833" w:author="Brian Doersch" w:date="2018-05-13T23:17:00Z"/>
          <w:rFonts w:asciiTheme="majorHAnsi" w:eastAsia="Garamond" w:hAnsiTheme="majorHAnsi" w:cstheme="majorHAnsi"/>
          <w:b/>
          <w:color w:val="24292E"/>
        </w:rPr>
        <w:pPrChange w:id="1834" w:author="Brian Doersch" w:date="2018-05-13T23:14:00Z">
          <w:pPr/>
        </w:pPrChange>
      </w:pPr>
    </w:p>
    <w:p w14:paraId="4612822B" w14:textId="77777777" w:rsidR="007B77CC" w:rsidRDefault="007B77CC">
      <w:pPr>
        <w:ind w:firstLine="720"/>
        <w:rPr>
          <w:ins w:id="1835" w:author="Brian Doersch" w:date="2018-05-13T23:15:00Z"/>
          <w:rFonts w:asciiTheme="majorHAnsi" w:eastAsia="Garamond" w:hAnsiTheme="majorHAnsi" w:cstheme="majorHAnsi"/>
          <w:b/>
          <w:color w:val="24292E"/>
        </w:rPr>
        <w:pPrChange w:id="1836" w:author="Brian Doersch" w:date="2018-05-13T23:14:00Z">
          <w:pPr/>
        </w:pPrChange>
      </w:pPr>
    </w:p>
    <w:p w14:paraId="68130A38" w14:textId="77777777" w:rsidR="00924B63" w:rsidRDefault="00924B63">
      <w:pPr>
        <w:ind w:firstLine="720"/>
        <w:rPr>
          <w:ins w:id="1837" w:author="Brian Doersch" w:date="2018-05-13T23:15:00Z"/>
          <w:rFonts w:asciiTheme="majorHAnsi" w:eastAsia="Garamond" w:hAnsiTheme="majorHAnsi" w:cstheme="majorHAnsi"/>
          <w:b/>
          <w:color w:val="24292E"/>
        </w:rPr>
        <w:pPrChange w:id="1838" w:author="Brian Doersch" w:date="2018-05-13T23:14:00Z">
          <w:pPr/>
        </w:pPrChange>
      </w:pPr>
    </w:p>
    <w:p w14:paraId="2F6F74A5" w14:textId="77777777" w:rsidR="00924B63" w:rsidRDefault="00924B63">
      <w:pPr>
        <w:ind w:firstLine="720"/>
        <w:rPr>
          <w:ins w:id="1839" w:author="Brian Doersch" w:date="2018-05-13T23:15:00Z"/>
          <w:rFonts w:asciiTheme="majorHAnsi" w:eastAsia="Garamond" w:hAnsiTheme="majorHAnsi" w:cstheme="majorHAnsi"/>
          <w:b/>
          <w:color w:val="24292E"/>
        </w:rPr>
        <w:pPrChange w:id="1840" w:author="Brian Doersch" w:date="2018-05-13T23:14:00Z">
          <w:pPr/>
        </w:pPrChange>
      </w:pPr>
    </w:p>
    <w:p w14:paraId="380EDE1A" w14:textId="3A3D044B" w:rsidR="00FF3FAF" w:rsidRDefault="00FF3FAF">
      <w:pPr>
        <w:ind w:firstLine="720"/>
        <w:rPr>
          <w:ins w:id="1841" w:author="Brian Doersch" w:date="2018-05-13T23:15:00Z"/>
          <w:rFonts w:asciiTheme="majorHAnsi" w:eastAsia="Garamond" w:hAnsiTheme="majorHAnsi" w:cstheme="majorHAnsi"/>
          <w:b/>
          <w:color w:val="24292E"/>
        </w:rPr>
        <w:pPrChange w:id="1842" w:author="Brian Doersch" w:date="2018-05-13T23:14:00Z">
          <w:pPr/>
        </w:pPrChange>
      </w:pPr>
      <w:ins w:id="1843" w:author="Brian Doersch" w:date="2018-05-13T23:14:00Z">
        <w:r>
          <w:rPr>
            <w:rFonts w:asciiTheme="majorHAnsi" w:eastAsia="Garamond" w:hAnsiTheme="majorHAnsi" w:cstheme="majorHAnsi"/>
            <w:b/>
            <w:color w:val="24292E"/>
          </w:rPr>
          <w:t>FR</w:t>
        </w:r>
        <w:r w:rsidRPr="00C02251">
          <w:rPr>
            <w:rFonts w:asciiTheme="majorHAnsi" w:eastAsia="Garamond" w:hAnsiTheme="majorHAnsi" w:cstheme="majorHAnsi"/>
            <w:b/>
            <w:color w:val="24292E"/>
          </w:rPr>
          <w:t xml:space="preserve">S </w:t>
        </w:r>
        <w:r>
          <w:rPr>
            <w:rFonts w:asciiTheme="majorHAnsi" w:eastAsia="Garamond" w:hAnsiTheme="majorHAnsi" w:cstheme="majorHAnsi"/>
            <w:b/>
            <w:color w:val="24292E"/>
          </w:rPr>
          <w:t>8.</w:t>
        </w:r>
      </w:ins>
      <w:ins w:id="1844" w:author="Brian Doersch" w:date="2018-05-13T23:25:00Z">
        <w:r w:rsidR="000944AD">
          <w:rPr>
            <w:rFonts w:asciiTheme="majorHAnsi" w:eastAsia="Garamond" w:hAnsiTheme="majorHAnsi" w:cstheme="majorHAnsi"/>
            <w:b/>
            <w:color w:val="24292E"/>
          </w:rPr>
          <w:t>9</w:t>
        </w:r>
      </w:ins>
      <w:ins w:id="1845" w:author="Brian Doersch" w:date="2018-05-13T23:15:00Z">
        <w:r w:rsidR="00924B63">
          <w:rPr>
            <w:rFonts w:asciiTheme="majorHAnsi" w:eastAsia="Garamond" w:hAnsiTheme="majorHAnsi" w:cstheme="majorHAnsi"/>
            <w:b/>
            <w:color w:val="24292E"/>
          </w:rPr>
          <w:tab/>
        </w:r>
        <w:r>
          <w:rPr>
            <w:rFonts w:asciiTheme="majorHAnsi" w:eastAsia="Garamond" w:hAnsiTheme="majorHAnsi" w:cstheme="majorHAnsi"/>
            <w:b/>
            <w:color w:val="24292E"/>
          </w:rPr>
          <w:tab/>
          <w:t>Home Page</w:t>
        </w:r>
      </w:ins>
    </w:p>
    <w:p w14:paraId="3AFEFA56" w14:textId="62DDBC99" w:rsidR="00FF3FAF" w:rsidRDefault="00924B63">
      <w:pPr>
        <w:ind w:firstLine="720"/>
        <w:rPr>
          <w:ins w:id="1846" w:author="Brian Doersch" w:date="2018-05-13T23:16:00Z"/>
          <w:rFonts w:asciiTheme="majorHAnsi" w:eastAsia="Garamond" w:hAnsiTheme="majorHAnsi" w:cstheme="majorHAnsi"/>
          <w:b/>
          <w:color w:val="24292E"/>
          <w:sz w:val="28"/>
          <w:szCs w:val="28"/>
        </w:rPr>
        <w:pPrChange w:id="1847" w:author="Brian Doersch" w:date="2018-05-13T23:14:00Z">
          <w:pPr/>
        </w:pPrChange>
      </w:pPr>
      <w:ins w:id="1848" w:author="Brian Doersch" w:date="2018-05-13T23:15:00Z">
        <w:r>
          <w:rPr>
            <w:rFonts w:asciiTheme="majorHAnsi" w:eastAsia="Garamond" w:hAnsiTheme="majorHAnsi" w:cstheme="majorHAnsi"/>
            <w:b/>
            <w:noProof/>
            <w:color w:val="24292E"/>
            <w:sz w:val="28"/>
            <w:szCs w:val="28"/>
          </w:rPr>
          <w:drawing>
            <wp:inline distT="0" distB="0" distL="0" distR="0" wp14:anchorId="25DBBB80" wp14:editId="321090AA">
              <wp:extent cx="5219700" cy="4639733"/>
              <wp:effectExtent l="0" t="0" r="0" b="8890"/>
              <wp:docPr id="15" name="Picture 15" descr="C:\Users\Upsilon\AppData\Local\Microsoft\Windows\INetCache\Content.Word\Home B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psilon\AppData\Local\Microsoft\Windows\INetCache\Content.Word\Home Base P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26846" cy="4646085"/>
                      </a:xfrm>
                      <a:prstGeom prst="rect">
                        <a:avLst/>
                      </a:prstGeom>
                      <a:noFill/>
                      <a:ln>
                        <a:noFill/>
                      </a:ln>
                    </pic:spPr>
                  </pic:pic>
                </a:graphicData>
              </a:graphic>
            </wp:inline>
          </w:drawing>
        </w:r>
      </w:ins>
    </w:p>
    <w:p w14:paraId="7C7F4DD5" w14:textId="0A51108C" w:rsidR="007B77CC" w:rsidRDefault="007B77CC">
      <w:pPr>
        <w:ind w:left="720"/>
        <w:rPr>
          <w:ins w:id="1849" w:author="Brian Doersch" w:date="2018-05-13T23:16:00Z"/>
          <w:rFonts w:asciiTheme="majorHAnsi" w:eastAsia="Garamond" w:hAnsiTheme="majorHAnsi" w:cstheme="majorHAnsi"/>
          <w:color w:val="24292E"/>
        </w:rPr>
        <w:pPrChange w:id="1850" w:author="Melissa McClure" w:date="2018-05-13T23:22:00Z">
          <w:pPr/>
        </w:pPrChange>
      </w:pPr>
      <w:ins w:id="1851" w:author="Brian Doersch" w:date="2018-05-13T23:18:00Z">
        <w:r>
          <w:rPr>
            <w:rFonts w:asciiTheme="majorHAnsi" w:eastAsia="Garamond" w:hAnsiTheme="majorHAnsi" w:cstheme="majorHAnsi"/>
            <w:color w:val="24292E"/>
          </w:rPr>
          <w:t xml:space="preserve">This is the home page for traffic that goes to the </w:t>
        </w:r>
      </w:ins>
      <w:ins w:id="1852" w:author="Melissa McClure" w:date="2018-05-13T23:22:00Z">
        <w:r w:rsidR="00D80FAD">
          <w:rPr>
            <w:rFonts w:asciiTheme="majorHAnsi" w:eastAsia="Garamond" w:hAnsiTheme="majorHAnsi" w:cstheme="majorHAnsi"/>
            <w:color w:val="24292E"/>
          </w:rPr>
          <w:t>URL</w:t>
        </w:r>
      </w:ins>
      <w:ins w:id="1853" w:author="Brian Doersch" w:date="2018-05-13T23:18:00Z">
        <w:del w:id="1854" w:author="Melissa McClure" w:date="2018-05-13T23:22:00Z">
          <w:r w:rsidDel="00D80FAD">
            <w:rPr>
              <w:rFonts w:asciiTheme="majorHAnsi" w:eastAsia="Garamond" w:hAnsiTheme="majorHAnsi" w:cstheme="majorHAnsi"/>
              <w:color w:val="24292E"/>
            </w:rPr>
            <w:delText>url</w:delText>
          </w:r>
        </w:del>
        <w:r>
          <w:rPr>
            <w:rFonts w:asciiTheme="majorHAnsi" w:eastAsia="Garamond" w:hAnsiTheme="majorHAnsi" w:cstheme="majorHAnsi"/>
            <w:color w:val="24292E"/>
          </w:rPr>
          <w:t xml:space="preserve">, </w:t>
        </w:r>
      </w:ins>
      <w:ins w:id="1855" w:author="Melissa McClure" w:date="2018-05-13T23:22:00Z">
        <w:r w:rsidR="00D80FAD">
          <w:rPr>
            <w:rFonts w:asciiTheme="majorHAnsi" w:eastAsia="Garamond" w:hAnsiTheme="majorHAnsi" w:cstheme="majorHAnsi"/>
            <w:color w:val="24292E"/>
          </w:rPr>
          <w:t>e</w:t>
        </w:r>
      </w:ins>
      <w:ins w:id="1856" w:author="Brian Doersch" w:date="2018-05-13T23:18:00Z">
        <w:del w:id="1857" w:author="Melissa McClure" w:date="2018-05-13T23:22:00Z">
          <w:r w:rsidDel="00D80FAD">
            <w:rPr>
              <w:rFonts w:asciiTheme="majorHAnsi" w:eastAsia="Garamond" w:hAnsiTheme="majorHAnsi" w:cstheme="majorHAnsi"/>
              <w:color w:val="24292E"/>
            </w:rPr>
            <w:delText>E</w:delText>
          </w:r>
        </w:del>
        <w:r>
          <w:rPr>
            <w:rFonts w:asciiTheme="majorHAnsi" w:eastAsia="Garamond" w:hAnsiTheme="majorHAnsi" w:cstheme="majorHAnsi"/>
            <w:color w:val="24292E"/>
          </w:rPr>
          <w:t xml:space="preserve">veryone will come here and then choose </w:t>
        </w:r>
        <w:r w:rsidR="00CD659B">
          <w:rPr>
            <w:rFonts w:asciiTheme="majorHAnsi" w:eastAsia="Garamond" w:hAnsiTheme="majorHAnsi" w:cstheme="majorHAnsi"/>
            <w:color w:val="24292E"/>
          </w:rPr>
          <w:t>to sign in if they are either a student or admin. The text will state a little bit about what the site is.</w:t>
        </w:r>
      </w:ins>
    </w:p>
    <w:p w14:paraId="59607911" w14:textId="77777777" w:rsidR="00CD659B" w:rsidRDefault="00CD659B">
      <w:pPr>
        <w:ind w:firstLine="720"/>
        <w:rPr>
          <w:ins w:id="1858" w:author="Brian Doersch" w:date="2018-05-13T23:16:00Z"/>
          <w:rFonts w:asciiTheme="majorHAnsi" w:eastAsia="Garamond" w:hAnsiTheme="majorHAnsi" w:cstheme="majorHAnsi"/>
          <w:b/>
          <w:color w:val="24292E"/>
          <w:sz w:val="28"/>
          <w:szCs w:val="28"/>
        </w:rPr>
        <w:pPrChange w:id="1859" w:author="Brian Doersch" w:date="2018-05-13T23:14:00Z">
          <w:pPr/>
        </w:pPrChange>
      </w:pPr>
    </w:p>
    <w:p w14:paraId="2D20BBE9" w14:textId="77777777" w:rsidR="007B77CC" w:rsidRDefault="007B77CC">
      <w:pPr>
        <w:ind w:firstLine="720"/>
        <w:rPr>
          <w:ins w:id="1860" w:author="Brian Doersch" w:date="2018-05-13T23:16:00Z"/>
          <w:rFonts w:asciiTheme="majorHAnsi" w:eastAsia="Garamond" w:hAnsiTheme="majorHAnsi" w:cstheme="majorHAnsi"/>
          <w:b/>
          <w:color w:val="24292E"/>
          <w:sz w:val="28"/>
          <w:szCs w:val="28"/>
        </w:rPr>
        <w:pPrChange w:id="1861" w:author="Brian Doersch" w:date="2018-05-13T23:14:00Z">
          <w:pPr/>
        </w:pPrChange>
      </w:pPr>
    </w:p>
    <w:p w14:paraId="18EF3EE1" w14:textId="77777777" w:rsidR="007B77CC" w:rsidRDefault="007B77CC">
      <w:pPr>
        <w:ind w:firstLine="720"/>
        <w:rPr>
          <w:ins w:id="1862" w:author="Brian Doersch" w:date="2018-05-13T23:16:00Z"/>
          <w:rFonts w:asciiTheme="majorHAnsi" w:eastAsia="Garamond" w:hAnsiTheme="majorHAnsi" w:cstheme="majorHAnsi"/>
          <w:b/>
          <w:color w:val="24292E"/>
          <w:sz w:val="28"/>
          <w:szCs w:val="28"/>
        </w:rPr>
        <w:pPrChange w:id="1863" w:author="Brian Doersch" w:date="2018-05-13T23:14:00Z">
          <w:pPr/>
        </w:pPrChange>
      </w:pPr>
    </w:p>
    <w:p w14:paraId="233A3089" w14:textId="77777777" w:rsidR="007B77CC" w:rsidRDefault="007B77CC">
      <w:pPr>
        <w:ind w:firstLine="720"/>
        <w:rPr>
          <w:ins w:id="1864" w:author="Brian Doersch" w:date="2018-05-13T23:16:00Z"/>
          <w:rFonts w:asciiTheme="majorHAnsi" w:eastAsia="Garamond" w:hAnsiTheme="majorHAnsi" w:cstheme="majorHAnsi"/>
          <w:b/>
          <w:color w:val="24292E"/>
          <w:sz w:val="28"/>
          <w:szCs w:val="28"/>
        </w:rPr>
        <w:pPrChange w:id="1865" w:author="Brian Doersch" w:date="2018-05-13T23:14:00Z">
          <w:pPr/>
        </w:pPrChange>
      </w:pPr>
    </w:p>
    <w:p w14:paraId="32082B57" w14:textId="77777777" w:rsidR="007B77CC" w:rsidRDefault="007B77CC">
      <w:pPr>
        <w:ind w:firstLine="720"/>
        <w:rPr>
          <w:ins w:id="1866" w:author="Brian Doersch" w:date="2018-05-13T23:16:00Z"/>
          <w:rFonts w:asciiTheme="majorHAnsi" w:eastAsia="Garamond" w:hAnsiTheme="majorHAnsi" w:cstheme="majorHAnsi"/>
          <w:b/>
          <w:color w:val="24292E"/>
          <w:sz w:val="28"/>
          <w:szCs w:val="28"/>
        </w:rPr>
        <w:pPrChange w:id="1867" w:author="Brian Doersch" w:date="2018-05-13T23:14:00Z">
          <w:pPr/>
        </w:pPrChange>
      </w:pPr>
    </w:p>
    <w:p w14:paraId="50A3C9AA" w14:textId="77777777" w:rsidR="007B77CC" w:rsidRDefault="007B77CC">
      <w:pPr>
        <w:ind w:firstLine="720"/>
        <w:rPr>
          <w:ins w:id="1868" w:author="Brian Doersch" w:date="2018-05-13T23:16:00Z"/>
          <w:rFonts w:asciiTheme="majorHAnsi" w:eastAsia="Garamond" w:hAnsiTheme="majorHAnsi" w:cstheme="majorHAnsi"/>
          <w:b/>
          <w:color w:val="24292E"/>
          <w:sz w:val="28"/>
          <w:szCs w:val="28"/>
        </w:rPr>
        <w:pPrChange w:id="1869" w:author="Brian Doersch" w:date="2018-05-13T23:14:00Z">
          <w:pPr/>
        </w:pPrChange>
      </w:pPr>
    </w:p>
    <w:p w14:paraId="445E7F1F" w14:textId="77777777" w:rsidR="007B77CC" w:rsidRDefault="007B77CC">
      <w:pPr>
        <w:ind w:firstLine="720"/>
        <w:rPr>
          <w:ins w:id="1870" w:author="Brian Doersch" w:date="2018-05-13T23:16:00Z"/>
          <w:rFonts w:asciiTheme="majorHAnsi" w:eastAsia="Garamond" w:hAnsiTheme="majorHAnsi" w:cstheme="majorHAnsi"/>
          <w:b/>
          <w:color w:val="24292E"/>
          <w:sz w:val="28"/>
          <w:szCs w:val="28"/>
        </w:rPr>
        <w:pPrChange w:id="1871" w:author="Brian Doersch" w:date="2018-05-13T23:14:00Z">
          <w:pPr/>
        </w:pPrChange>
      </w:pPr>
    </w:p>
    <w:p w14:paraId="456F9DDE" w14:textId="77777777" w:rsidR="007B77CC" w:rsidRDefault="007B77CC">
      <w:pPr>
        <w:ind w:firstLine="720"/>
        <w:rPr>
          <w:ins w:id="1872" w:author="Brian Doersch" w:date="2018-05-13T23:16:00Z"/>
          <w:rFonts w:asciiTheme="majorHAnsi" w:eastAsia="Garamond" w:hAnsiTheme="majorHAnsi" w:cstheme="majorHAnsi"/>
          <w:b/>
          <w:color w:val="24292E"/>
          <w:sz w:val="28"/>
          <w:szCs w:val="28"/>
        </w:rPr>
        <w:pPrChange w:id="1873" w:author="Brian Doersch" w:date="2018-05-13T23:14:00Z">
          <w:pPr/>
        </w:pPrChange>
      </w:pPr>
    </w:p>
    <w:p w14:paraId="6EB49B24" w14:textId="5EDB79B8" w:rsidR="007B77CC" w:rsidRPr="00C02251" w:rsidRDefault="007B77CC">
      <w:pPr>
        <w:ind w:firstLine="720"/>
        <w:rPr>
          <w:ins w:id="1874" w:author="Brian Doersch" w:date="2018-05-13T23:16:00Z"/>
          <w:rFonts w:asciiTheme="majorHAnsi" w:hAnsiTheme="majorHAnsi" w:cstheme="majorHAnsi"/>
          <w:b/>
        </w:rPr>
        <w:pPrChange w:id="1875" w:author="Brian Doersch" w:date="2018-05-13T23:16:00Z">
          <w:pPr/>
        </w:pPrChange>
      </w:pPr>
      <w:ins w:id="1876" w:author="Brian Doersch" w:date="2018-05-13T23:16:00Z">
        <w:r>
          <w:rPr>
            <w:rFonts w:asciiTheme="majorHAnsi" w:hAnsiTheme="majorHAnsi" w:cstheme="majorHAnsi"/>
            <w:b/>
          </w:rPr>
          <w:t>FRS 8.</w:t>
        </w:r>
      </w:ins>
      <w:ins w:id="1877" w:author="Brian Doersch" w:date="2018-05-13T23:25:00Z">
        <w:r w:rsidR="000944AD">
          <w:rPr>
            <w:rFonts w:asciiTheme="majorHAnsi" w:hAnsiTheme="majorHAnsi" w:cstheme="majorHAnsi"/>
            <w:b/>
          </w:rPr>
          <w:t>10</w:t>
        </w:r>
      </w:ins>
      <w:ins w:id="1878" w:author="Brian Doersch" w:date="2018-05-13T23:16:00Z">
        <w:r>
          <w:rPr>
            <w:rFonts w:asciiTheme="majorHAnsi" w:hAnsiTheme="majorHAnsi" w:cstheme="majorHAnsi"/>
            <w:b/>
          </w:rPr>
          <w:tab/>
        </w:r>
        <w:r>
          <w:rPr>
            <w:rFonts w:asciiTheme="majorHAnsi" w:hAnsiTheme="majorHAnsi" w:cstheme="majorHAnsi"/>
            <w:b/>
          </w:rPr>
          <w:tab/>
          <w:t>About Page</w:t>
        </w:r>
      </w:ins>
    </w:p>
    <w:p w14:paraId="24DD9A27" w14:textId="5B0D773E" w:rsidR="007B77CC" w:rsidRDefault="007B77CC">
      <w:pPr>
        <w:ind w:firstLine="720"/>
        <w:rPr>
          <w:ins w:id="1879" w:author="Melissa McClure" w:date="2018-05-13T21:47:00Z"/>
          <w:rFonts w:asciiTheme="majorHAnsi" w:eastAsia="Garamond" w:hAnsiTheme="majorHAnsi" w:cstheme="majorHAnsi"/>
          <w:b/>
          <w:color w:val="24292E"/>
          <w:sz w:val="28"/>
          <w:szCs w:val="28"/>
        </w:rPr>
        <w:pPrChange w:id="1880" w:author="Brian Doersch" w:date="2018-05-13T23:14:00Z">
          <w:pPr/>
        </w:pPrChange>
      </w:pPr>
      <w:ins w:id="1881" w:author="Brian Doersch" w:date="2018-05-13T23:16:00Z">
        <w:r>
          <w:rPr>
            <w:rFonts w:asciiTheme="majorHAnsi" w:hAnsiTheme="majorHAnsi" w:cstheme="majorHAnsi"/>
            <w:b/>
            <w:noProof/>
          </w:rPr>
          <w:drawing>
            <wp:inline distT="0" distB="0" distL="0" distR="0" wp14:anchorId="2EA47A30" wp14:editId="76F05628">
              <wp:extent cx="4286250" cy="3810000"/>
              <wp:effectExtent l="0" t="0" r="0" b="0"/>
              <wp:docPr id="17" name="Picture 17" descr="C:\Users\Upsilon\AppData\Local\Microsoft\Windows\INetCache\Content.Wor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psilon\AppData\Local\Microsoft\Windows\INetCache\Content.Word\Abo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ins>
    </w:p>
    <w:p w14:paraId="00D4D4C2" w14:textId="24C452F8" w:rsidR="00892882" w:rsidRDefault="00CD659B" w:rsidP="0EF8317B">
      <w:pPr>
        <w:rPr>
          <w:ins w:id="1882" w:author="Brian Doersch" w:date="2018-05-13T23:19:00Z"/>
          <w:rFonts w:asciiTheme="majorHAnsi" w:eastAsia="Garamond" w:hAnsiTheme="majorHAnsi" w:cstheme="majorHAnsi"/>
          <w:color w:val="24292E"/>
        </w:rPr>
      </w:pPr>
      <w:ins w:id="1883" w:author="Brian Doersch" w:date="2018-05-13T23:18:00Z">
        <w:r>
          <w:rPr>
            <w:rFonts w:asciiTheme="majorHAnsi" w:eastAsia="Garamond" w:hAnsiTheme="majorHAnsi" w:cstheme="majorHAnsi"/>
            <w:b/>
            <w:color w:val="24292E"/>
            <w:sz w:val="28"/>
            <w:szCs w:val="28"/>
          </w:rPr>
          <w:tab/>
        </w:r>
      </w:ins>
      <w:ins w:id="1884" w:author="Brian Doersch" w:date="2018-05-13T23:19:00Z">
        <w:r>
          <w:rPr>
            <w:rFonts w:asciiTheme="majorHAnsi" w:eastAsia="Garamond" w:hAnsiTheme="majorHAnsi" w:cstheme="majorHAnsi"/>
            <w:color w:val="24292E"/>
          </w:rPr>
          <w:t>This page shows the about information for the website.</w:t>
        </w:r>
      </w:ins>
    </w:p>
    <w:p w14:paraId="46C3FE61" w14:textId="77777777" w:rsidR="00CD659B" w:rsidRDefault="00CD659B" w:rsidP="0EF8317B">
      <w:pPr>
        <w:rPr>
          <w:ins w:id="1885" w:author="Brian Doersch" w:date="2018-05-13T23:19:00Z"/>
          <w:rFonts w:asciiTheme="majorHAnsi" w:eastAsia="Garamond" w:hAnsiTheme="majorHAnsi" w:cstheme="majorHAnsi"/>
          <w:color w:val="24292E"/>
        </w:rPr>
      </w:pPr>
    </w:p>
    <w:p w14:paraId="025C2602" w14:textId="77777777" w:rsidR="00CD659B" w:rsidRDefault="00CD659B" w:rsidP="0EF8317B">
      <w:pPr>
        <w:rPr>
          <w:ins w:id="1886" w:author="Brian Doersch" w:date="2018-05-13T23:19:00Z"/>
          <w:rFonts w:asciiTheme="majorHAnsi" w:eastAsia="Garamond" w:hAnsiTheme="majorHAnsi" w:cstheme="majorHAnsi"/>
          <w:color w:val="24292E"/>
        </w:rPr>
      </w:pPr>
    </w:p>
    <w:p w14:paraId="3079CEFB" w14:textId="77777777" w:rsidR="00CD659B" w:rsidRDefault="00CD659B" w:rsidP="0EF8317B">
      <w:pPr>
        <w:rPr>
          <w:ins w:id="1887" w:author="Brian Doersch" w:date="2018-05-13T23:19:00Z"/>
          <w:rFonts w:asciiTheme="majorHAnsi" w:eastAsia="Garamond" w:hAnsiTheme="majorHAnsi" w:cstheme="majorHAnsi"/>
          <w:color w:val="24292E"/>
        </w:rPr>
      </w:pPr>
    </w:p>
    <w:p w14:paraId="47072C16" w14:textId="77777777" w:rsidR="00CD659B" w:rsidRDefault="00CD659B" w:rsidP="0EF8317B">
      <w:pPr>
        <w:rPr>
          <w:ins w:id="1888" w:author="Brian Doersch" w:date="2018-05-13T23:19:00Z"/>
          <w:rFonts w:asciiTheme="majorHAnsi" w:eastAsia="Garamond" w:hAnsiTheme="majorHAnsi" w:cstheme="majorHAnsi"/>
          <w:color w:val="24292E"/>
        </w:rPr>
      </w:pPr>
    </w:p>
    <w:p w14:paraId="133FF35E" w14:textId="77777777" w:rsidR="00CD659B" w:rsidRDefault="00CD659B" w:rsidP="0EF8317B">
      <w:pPr>
        <w:rPr>
          <w:ins w:id="1889" w:author="Brian Doersch" w:date="2018-05-13T23:19:00Z"/>
          <w:rFonts w:asciiTheme="majorHAnsi" w:eastAsia="Garamond" w:hAnsiTheme="majorHAnsi" w:cstheme="majorHAnsi"/>
          <w:color w:val="24292E"/>
        </w:rPr>
      </w:pPr>
    </w:p>
    <w:p w14:paraId="36E6D0FF" w14:textId="77777777" w:rsidR="00CD659B" w:rsidRDefault="00CD659B" w:rsidP="0EF8317B">
      <w:pPr>
        <w:rPr>
          <w:ins w:id="1890" w:author="Brian Doersch" w:date="2018-05-13T23:19:00Z"/>
          <w:rFonts w:asciiTheme="majorHAnsi" w:eastAsia="Garamond" w:hAnsiTheme="majorHAnsi" w:cstheme="majorHAnsi"/>
          <w:color w:val="24292E"/>
        </w:rPr>
      </w:pPr>
    </w:p>
    <w:p w14:paraId="275C619C" w14:textId="77777777" w:rsidR="00CD659B" w:rsidRDefault="00CD659B" w:rsidP="0EF8317B">
      <w:pPr>
        <w:rPr>
          <w:ins w:id="1891" w:author="Brian Doersch" w:date="2018-05-13T23:19:00Z"/>
          <w:rFonts w:asciiTheme="majorHAnsi" w:eastAsia="Garamond" w:hAnsiTheme="majorHAnsi" w:cstheme="majorHAnsi"/>
          <w:color w:val="24292E"/>
        </w:rPr>
      </w:pPr>
    </w:p>
    <w:p w14:paraId="302447F6" w14:textId="77777777" w:rsidR="00CD659B" w:rsidRDefault="00CD659B" w:rsidP="0EF8317B">
      <w:pPr>
        <w:rPr>
          <w:ins w:id="1892" w:author="Brian Doersch" w:date="2018-05-13T23:19:00Z"/>
          <w:rFonts w:asciiTheme="majorHAnsi" w:eastAsia="Garamond" w:hAnsiTheme="majorHAnsi" w:cstheme="majorHAnsi"/>
          <w:color w:val="24292E"/>
        </w:rPr>
      </w:pPr>
    </w:p>
    <w:p w14:paraId="52C2371A" w14:textId="77777777" w:rsidR="00CD659B" w:rsidRDefault="00CD659B" w:rsidP="0EF8317B">
      <w:pPr>
        <w:rPr>
          <w:ins w:id="1893" w:author="Brian Doersch" w:date="2018-05-13T23:19:00Z"/>
          <w:rFonts w:asciiTheme="majorHAnsi" w:eastAsia="Garamond" w:hAnsiTheme="majorHAnsi" w:cstheme="majorHAnsi"/>
          <w:color w:val="24292E"/>
        </w:rPr>
      </w:pPr>
    </w:p>
    <w:p w14:paraId="01C52E7F" w14:textId="77777777" w:rsidR="00CD659B" w:rsidRDefault="00CD659B" w:rsidP="0EF8317B">
      <w:pPr>
        <w:rPr>
          <w:ins w:id="1894" w:author="Brian Doersch" w:date="2018-05-13T23:19:00Z"/>
          <w:rFonts w:asciiTheme="majorHAnsi" w:eastAsia="Garamond" w:hAnsiTheme="majorHAnsi" w:cstheme="majorHAnsi"/>
          <w:color w:val="24292E"/>
        </w:rPr>
      </w:pPr>
    </w:p>
    <w:p w14:paraId="738AC985" w14:textId="77777777" w:rsidR="00CD659B" w:rsidRPr="00CD659B" w:rsidRDefault="00CD659B" w:rsidP="0EF8317B">
      <w:pPr>
        <w:rPr>
          <w:ins w:id="1895" w:author="Brian Doersch" w:date="2018-05-13T23:18:00Z"/>
          <w:rFonts w:asciiTheme="majorHAnsi" w:eastAsia="Garamond" w:hAnsiTheme="majorHAnsi" w:cstheme="majorHAnsi"/>
          <w:color w:val="24292E"/>
          <w:rPrChange w:id="1896" w:author="Brian Doersch" w:date="2018-05-13T23:19:00Z">
            <w:rPr>
              <w:ins w:id="1897" w:author="Brian Doersch" w:date="2018-05-13T23:18:00Z"/>
              <w:rFonts w:asciiTheme="majorHAnsi" w:eastAsia="Garamond" w:hAnsiTheme="majorHAnsi" w:cstheme="majorHAnsi"/>
              <w:b/>
              <w:color w:val="24292E"/>
              <w:sz w:val="28"/>
              <w:szCs w:val="28"/>
            </w:rPr>
          </w:rPrChange>
        </w:rPr>
      </w:pPr>
    </w:p>
    <w:p w14:paraId="2143AED0" w14:textId="77777777" w:rsidR="00CD659B" w:rsidRDefault="00CD659B" w:rsidP="0EF8317B">
      <w:pPr>
        <w:rPr>
          <w:ins w:id="1898" w:author="Melissa McClure" w:date="2018-05-13T21:47:00Z"/>
          <w:rFonts w:asciiTheme="majorHAnsi" w:eastAsia="Garamond" w:hAnsiTheme="majorHAnsi" w:cstheme="majorHAnsi"/>
          <w:b/>
          <w:color w:val="24292E"/>
          <w:sz w:val="28"/>
          <w:szCs w:val="28"/>
        </w:rPr>
      </w:pPr>
    </w:p>
    <w:p w14:paraId="1B3E1198" w14:textId="34E99A65" w:rsidR="0EF8317B" w:rsidRPr="0088688E" w:rsidRDefault="0EF8317B" w:rsidP="0EF8317B">
      <w:pPr>
        <w:rPr>
          <w:rFonts w:asciiTheme="majorHAnsi" w:hAnsiTheme="majorHAnsi" w:cstheme="majorHAnsi"/>
          <w:rPrChange w:id="1899" w:author="Melissa McClure" w:date="2018-05-06T12:29:00Z">
            <w:rPr/>
          </w:rPrChange>
        </w:rPr>
      </w:pPr>
      <w:r w:rsidRPr="0088688E">
        <w:rPr>
          <w:rFonts w:asciiTheme="majorHAnsi" w:eastAsia="Garamond" w:hAnsiTheme="majorHAnsi" w:cstheme="majorHAnsi"/>
          <w:b/>
          <w:color w:val="24292E"/>
          <w:sz w:val="28"/>
          <w:szCs w:val="28"/>
          <w:rPrChange w:id="1900" w:author="Melissa McClure" w:date="2018-05-06T12:29:00Z">
            <w:rPr>
              <w:rFonts w:ascii="Garamond" w:eastAsia="Garamond" w:hAnsi="Garamond" w:cs="Garamond"/>
              <w:b/>
              <w:bCs/>
              <w:color w:val="24292E"/>
              <w:sz w:val="28"/>
              <w:szCs w:val="28"/>
            </w:rPr>
          </w:rPrChange>
        </w:rPr>
        <w:t>9        Functional Requirements Student</w:t>
      </w:r>
    </w:p>
    <w:p w14:paraId="728776A5" w14:textId="4343252E" w:rsidR="0EF8317B" w:rsidRPr="004C3314" w:rsidDel="00A10F71" w:rsidRDefault="0EF8317B" w:rsidP="00373003">
      <w:pPr>
        <w:ind w:firstLine="720"/>
        <w:rPr>
          <w:del w:id="1901" w:author="Melissa McClure" w:date="2018-05-04T14:13:00Z"/>
          <w:rFonts w:asciiTheme="majorHAnsi" w:eastAsia="Garamond" w:hAnsiTheme="majorHAnsi" w:cstheme="majorHAnsi"/>
          <w:b/>
          <w:color w:val="24292E"/>
        </w:rPr>
      </w:pPr>
      <w:del w:id="1902" w:author="Unknown">
        <w:r w:rsidRPr="0088688E" w:rsidDel="0092332C">
          <w:rPr>
            <w:rFonts w:asciiTheme="majorHAnsi" w:eastAsia="Garamond" w:hAnsiTheme="majorHAnsi" w:cstheme="majorHAnsi"/>
            <w:bCs/>
            <w:color w:val="24292E"/>
            <w:sz w:val="20"/>
            <w:szCs w:val="20"/>
            <w:rPrChange w:id="1903" w:author="Melissa McClure" w:date="2018-05-06T12:29:00Z">
              <w:rPr>
                <w:rFonts w:ascii="Garamond" w:eastAsia="Garamond" w:hAnsi="Garamond" w:cs="Garamond"/>
                <w:b/>
                <w:bCs/>
                <w:color w:val="24292E"/>
                <w:sz w:val="20"/>
                <w:szCs w:val="20"/>
              </w:rPr>
            </w:rPrChange>
          </w:rPr>
          <w:delText xml:space="preserve">FRS 9.1                 </w:delText>
        </w:r>
        <w:r w:rsidRPr="0088688E" w:rsidDel="00373003">
          <w:rPr>
            <w:rFonts w:asciiTheme="majorHAnsi" w:eastAsia="Garamond" w:hAnsiTheme="majorHAnsi" w:cstheme="majorHAnsi"/>
            <w:bCs/>
            <w:color w:val="24292E"/>
            <w:rPrChange w:id="1904" w:author="Melissa McClure" w:date="2018-05-06T12:29:00Z">
              <w:rPr>
                <w:rFonts w:ascii="Garamond" w:eastAsia="Garamond" w:hAnsi="Garamond" w:cs="Garamond"/>
                <w:b/>
                <w:bCs/>
                <w:color w:val="24292E"/>
              </w:rPr>
            </w:rPrChange>
          </w:rPr>
          <w:delText>Ease of Use</w:delText>
        </w:r>
      </w:del>
    </w:p>
    <w:p w14:paraId="1EF4E852" w14:textId="77777777" w:rsidR="006B350C" w:rsidRPr="006A4064" w:rsidRDefault="006B350C" w:rsidP="006B350C">
      <w:pPr>
        <w:ind w:left="720" w:right="720"/>
        <w:jc w:val="both"/>
        <w:rPr>
          <w:rFonts w:asciiTheme="majorHAnsi" w:hAnsiTheme="majorHAnsi" w:cstheme="majorBidi"/>
        </w:rPr>
      </w:pPr>
      <w:ins w:id="1905" w:author="Melissa McClure" w:date="2018-05-06T12:27:00Z">
        <w:r w:rsidRPr="003E12E9">
          <w:rPr>
            <w:rFonts w:asciiTheme="majorHAnsi" w:hAnsiTheme="majorHAnsi" w:cstheme="majorBidi"/>
            <w:b/>
            <w:sz w:val="20"/>
            <w:szCs w:val="20"/>
          </w:rPr>
          <w:t>FRS 9.1</w:t>
        </w:r>
        <w:r w:rsidRPr="00E10105">
          <w:rPr>
            <w:rFonts w:asciiTheme="majorHAnsi" w:hAnsiTheme="majorHAnsi" w:cstheme="majorHAnsi"/>
          </w:rPr>
          <w:tab/>
        </w:r>
        <w:r w:rsidRPr="00E10105">
          <w:rPr>
            <w:rFonts w:asciiTheme="majorHAnsi" w:hAnsiTheme="majorHAnsi" w:cstheme="majorHAnsi"/>
          </w:rPr>
          <w:tab/>
        </w:r>
        <w:r w:rsidRPr="003E12E9">
          <w:rPr>
            <w:rFonts w:asciiTheme="majorHAnsi" w:hAnsiTheme="majorHAnsi" w:cstheme="majorBidi"/>
            <w:b/>
          </w:rPr>
          <w:t>Login/Logoff</w:t>
        </w:r>
      </w:ins>
    </w:p>
    <w:p w14:paraId="348146C4" w14:textId="3708CA0C" w:rsidR="006B350C" w:rsidRPr="003E12E9" w:rsidRDefault="005F66C5">
      <w:pPr>
        <w:ind w:left="720" w:right="720"/>
        <w:rPr>
          <w:ins w:id="1906" w:author="Melissa McClure" w:date="2018-05-06T12:27:00Z"/>
          <w:rFonts w:asciiTheme="majorHAnsi" w:hAnsiTheme="majorHAnsi" w:cstheme="majorBidi"/>
        </w:rPr>
        <w:pPrChange w:id="1907" w:author="Ladera, Harrison" w:date="2018-05-09T19:37:00Z">
          <w:pPr>
            <w:ind w:left="720" w:right="720"/>
            <w:jc w:val="both"/>
          </w:pPr>
        </w:pPrChange>
      </w:pPr>
      <w:ins w:id="1908" w:author="McClure, Melissa" w:date="2018-05-11T17:48:00Z">
        <w:r>
          <w:rPr>
            <w:rFonts w:asciiTheme="majorHAnsi" w:hAnsiTheme="majorHAnsi" w:cstheme="majorHAnsi"/>
          </w:rPr>
          <w:tab/>
        </w:r>
        <w:r>
          <w:rPr>
            <w:rFonts w:asciiTheme="majorHAnsi" w:hAnsiTheme="majorHAnsi" w:cstheme="majorHAnsi"/>
          </w:rPr>
          <w:tab/>
        </w:r>
      </w:ins>
      <w:ins w:id="1909" w:author="Melissa McClure" w:date="2018-05-06T12:27:00Z">
        <w:del w:id="1910" w:author="McClure, Melissa" w:date="2018-05-11T17:48:00Z">
          <w:r w:rsidR="006B350C" w:rsidRPr="00E10105">
            <w:rPr>
              <w:rFonts w:asciiTheme="majorHAnsi" w:hAnsiTheme="majorHAnsi" w:cstheme="majorHAnsi"/>
            </w:rPr>
            <w:tab/>
          </w:r>
          <w:r w:rsidR="006B350C" w:rsidRPr="00E10105">
            <w:rPr>
              <w:rFonts w:asciiTheme="majorHAnsi" w:hAnsiTheme="majorHAnsi" w:cstheme="majorHAnsi"/>
            </w:rPr>
            <w:tab/>
          </w:r>
        </w:del>
        <w:r w:rsidR="006B350C" w:rsidRPr="00AE10EE">
          <w:rPr>
            <w:rFonts w:asciiTheme="majorHAnsi" w:hAnsiTheme="majorHAnsi" w:cstheme="majorBidi"/>
          </w:rPr>
          <w:t>Students shall log into and out of the system.</w:t>
        </w:r>
      </w:ins>
    </w:p>
    <w:p w14:paraId="5E8490C9" w14:textId="77777777" w:rsidR="006B350C" w:rsidRPr="003E12E9" w:rsidRDefault="006B350C" w:rsidP="006B350C">
      <w:pPr>
        <w:ind w:right="720" w:firstLine="720"/>
        <w:jc w:val="both"/>
        <w:rPr>
          <w:ins w:id="1911" w:author="Melissa McClure" w:date="2018-05-06T12:27:00Z"/>
          <w:rFonts w:asciiTheme="majorHAnsi" w:hAnsiTheme="majorHAnsi" w:cstheme="majorBidi"/>
        </w:rPr>
      </w:pPr>
      <w:ins w:id="1912" w:author="Melissa McClure" w:date="2018-05-06T12:27:00Z">
        <w:r w:rsidRPr="003E12E9">
          <w:rPr>
            <w:rFonts w:asciiTheme="majorHAnsi" w:eastAsia="Garamond" w:hAnsiTheme="majorHAnsi" w:cstheme="majorBidi"/>
            <w:b/>
            <w:color w:val="24292E"/>
            <w:sz w:val="20"/>
            <w:szCs w:val="20"/>
          </w:rPr>
          <w:t>FRS 9.</w:t>
        </w:r>
        <w:r w:rsidRPr="003E12E9">
          <w:rPr>
            <w:rFonts w:asciiTheme="majorHAnsi" w:eastAsia="Garamond" w:hAnsiTheme="majorHAnsi" w:cstheme="majorBidi"/>
            <w:b/>
            <w:color w:val="24292E"/>
          </w:rPr>
          <w:t>2</w:t>
        </w:r>
        <w:r w:rsidRPr="00AE10EE">
          <w:rPr>
            <w:rFonts w:asciiTheme="majorHAnsi" w:eastAsia="Garamond" w:hAnsiTheme="majorHAnsi" w:cstheme="majorBidi"/>
            <w:color w:val="24292E"/>
          </w:rPr>
          <w:t xml:space="preserve">          </w:t>
        </w:r>
        <w:r w:rsidRPr="00E10105">
          <w:rPr>
            <w:rFonts w:asciiTheme="majorHAnsi" w:eastAsia="Garamond" w:hAnsiTheme="majorHAnsi" w:cstheme="majorHAnsi"/>
            <w:color w:val="24292E"/>
          </w:rPr>
          <w:tab/>
        </w:r>
        <w:r w:rsidRPr="003E12E9">
          <w:rPr>
            <w:rFonts w:asciiTheme="majorHAnsi" w:eastAsia="Garamond" w:hAnsiTheme="majorHAnsi" w:cstheme="majorBidi"/>
            <w:b/>
            <w:color w:val="24292E"/>
          </w:rPr>
          <w:t>Automatic Logout</w:t>
        </w:r>
      </w:ins>
    </w:p>
    <w:p w14:paraId="1EB36914" w14:textId="77777777" w:rsidR="006B350C" w:rsidRPr="003E12E9" w:rsidRDefault="006B350C" w:rsidP="006B350C">
      <w:pPr>
        <w:ind w:left="2160" w:right="720"/>
        <w:jc w:val="both"/>
        <w:rPr>
          <w:ins w:id="1913" w:author="Shadabi, Shokoufeh" w:date="2018-05-13T16:31:00Z"/>
          <w:rFonts w:asciiTheme="majorHAnsi" w:hAnsiTheme="majorHAnsi" w:cstheme="majorBidi"/>
        </w:rPr>
      </w:pPr>
      <w:ins w:id="1914" w:author="Melissa McClure" w:date="2018-05-06T12:27:00Z">
        <w:r w:rsidRPr="00AE10EE">
          <w:rPr>
            <w:rFonts w:asciiTheme="majorHAnsi" w:eastAsia="Garamond" w:hAnsiTheme="majorHAnsi" w:cstheme="majorBidi"/>
            <w:color w:val="24292E"/>
          </w:rPr>
          <w:t>The system shall automatically logout a student at 3:55pm to ensure community hours are no longer being accumulated if a student forgets to logout prior to leaving.</w:t>
        </w:r>
      </w:ins>
    </w:p>
    <w:p w14:paraId="0A22665E" w14:textId="592A1D26" w:rsidR="62E48B01" w:rsidDel="00D80FAD" w:rsidRDefault="62E48B01">
      <w:pPr>
        <w:ind w:left="2160" w:right="720"/>
        <w:jc w:val="both"/>
        <w:rPr>
          <w:ins w:id="1915" w:author="Shadabi, Shokoufeh" w:date="2018-05-13T16:31:00Z"/>
          <w:del w:id="1916" w:author="Melissa McClure" w:date="2018-05-13T23:23:00Z"/>
          <w:rFonts w:asciiTheme="majorHAnsi" w:eastAsia="Garamond" w:hAnsiTheme="majorHAnsi" w:cstheme="majorBidi"/>
          <w:color w:val="24292E"/>
          <w:rPrChange w:id="1917" w:author="Shadabi, Shokoufeh" w:date="2018-05-13T16:31:00Z">
            <w:rPr>
              <w:ins w:id="1918" w:author="Shadabi, Shokoufeh" w:date="2018-05-13T16:31:00Z"/>
              <w:del w:id="1919" w:author="Melissa McClure" w:date="2018-05-13T23:23:00Z"/>
            </w:rPr>
          </w:rPrChange>
        </w:rPr>
        <w:pPrChange w:id="1920" w:author="Shadabi, Shokoufeh" w:date="2018-05-13T16:31:00Z">
          <w:pPr/>
        </w:pPrChange>
      </w:pPr>
    </w:p>
    <w:p w14:paraId="6F21C064" w14:textId="00716170" w:rsidR="62E48B01" w:rsidRDefault="62E48B01">
      <w:pPr>
        <w:ind w:right="720"/>
        <w:jc w:val="both"/>
        <w:rPr>
          <w:ins w:id="1921" w:author="Melissa McClure" w:date="2018-05-13T22:06:00Z"/>
          <w:rFonts w:asciiTheme="majorHAnsi" w:eastAsia="Garamond" w:hAnsiTheme="majorHAnsi" w:cstheme="majorBidi"/>
          <w:color w:val="24292E"/>
        </w:rPr>
        <w:pPrChange w:id="1922" w:author="Melissa McClure" w:date="2018-05-13T23:23:00Z">
          <w:pPr>
            <w:ind w:left="2160" w:right="720"/>
            <w:jc w:val="both"/>
          </w:pPr>
        </w:pPrChange>
      </w:pPr>
    </w:p>
    <w:p w14:paraId="7E8B8BE0" w14:textId="77777777" w:rsidR="00E635E6" w:rsidRDefault="00E635E6">
      <w:pPr>
        <w:ind w:left="2160" w:right="720"/>
        <w:jc w:val="both"/>
        <w:rPr>
          <w:ins w:id="1923" w:author="Shadabi, Shokoufeh" w:date="2018-05-13T16:31:00Z"/>
          <w:rFonts w:asciiTheme="majorHAnsi" w:eastAsia="Garamond" w:hAnsiTheme="majorHAnsi" w:cstheme="majorBidi"/>
          <w:color w:val="24292E"/>
          <w:rPrChange w:id="1924" w:author="Shadabi, Shokoufeh" w:date="2018-05-13T16:31:00Z">
            <w:rPr>
              <w:ins w:id="1925" w:author="Shadabi, Shokoufeh" w:date="2018-05-13T16:31:00Z"/>
            </w:rPr>
          </w:rPrChange>
        </w:rPr>
        <w:pPrChange w:id="1926" w:author="Shadabi, Shokoufeh" w:date="2018-05-13T16:31:00Z">
          <w:pPr/>
        </w:pPrChange>
      </w:pPr>
    </w:p>
    <w:p w14:paraId="6C09F9A3" w14:textId="5F23E881" w:rsidR="62E48B01" w:rsidDel="00892882" w:rsidRDefault="62E48B01">
      <w:pPr>
        <w:ind w:left="2160" w:right="720"/>
        <w:jc w:val="both"/>
        <w:rPr>
          <w:ins w:id="1927" w:author="Shadabi, Shokoufeh" w:date="2018-05-13T16:31:00Z"/>
          <w:del w:id="1928" w:author="Melissa McClure" w:date="2018-05-13T21:47:00Z"/>
          <w:rFonts w:asciiTheme="majorHAnsi" w:eastAsia="Garamond" w:hAnsiTheme="majorHAnsi" w:cstheme="majorBidi"/>
          <w:color w:val="24292E"/>
          <w:rPrChange w:id="1929" w:author="Shadabi, Shokoufeh" w:date="2018-05-13T16:31:00Z">
            <w:rPr>
              <w:ins w:id="1930" w:author="Shadabi, Shokoufeh" w:date="2018-05-13T16:31:00Z"/>
              <w:del w:id="1931" w:author="Melissa McClure" w:date="2018-05-13T21:47:00Z"/>
            </w:rPr>
          </w:rPrChange>
        </w:rPr>
        <w:pPrChange w:id="1932" w:author="Shadabi, Shokoufeh" w:date="2018-05-13T16:31:00Z">
          <w:pPr/>
        </w:pPrChange>
      </w:pPr>
    </w:p>
    <w:p w14:paraId="34DA059F" w14:textId="33BDB524" w:rsidR="62E48B01" w:rsidDel="00892882" w:rsidRDefault="62E48B01">
      <w:pPr>
        <w:ind w:left="2160" w:right="720"/>
        <w:jc w:val="both"/>
        <w:rPr>
          <w:ins w:id="1933" w:author="Shadabi, Shokoufeh" w:date="2018-05-13T16:31:00Z"/>
          <w:del w:id="1934" w:author="Melissa McClure" w:date="2018-05-13T21:47:00Z"/>
          <w:rFonts w:asciiTheme="majorHAnsi" w:eastAsia="Garamond" w:hAnsiTheme="majorHAnsi" w:cstheme="majorBidi"/>
          <w:color w:val="24292E"/>
          <w:rPrChange w:id="1935" w:author="Shadabi, Shokoufeh" w:date="2018-05-13T16:31:00Z">
            <w:rPr>
              <w:ins w:id="1936" w:author="Shadabi, Shokoufeh" w:date="2018-05-13T16:31:00Z"/>
              <w:del w:id="1937" w:author="Melissa McClure" w:date="2018-05-13T21:47:00Z"/>
            </w:rPr>
          </w:rPrChange>
        </w:rPr>
        <w:pPrChange w:id="1938" w:author="Shadabi, Shokoufeh" w:date="2018-05-13T16:31:00Z">
          <w:pPr/>
        </w:pPrChange>
      </w:pPr>
    </w:p>
    <w:p w14:paraId="7773F39A" w14:textId="7FF2D590" w:rsidR="62E48B01" w:rsidDel="00892882" w:rsidRDefault="62E48B01">
      <w:pPr>
        <w:ind w:left="2160" w:right="720"/>
        <w:jc w:val="both"/>
        <w:rPr>
          <w:ins w:id="1939" w:author="Shadabi, Shokoufeh" w:date="2018-05-13T16:31:00Z"/>
          <w:del w:id="1940" w:author="Melissa McClure" w:date="2018-05-13T21:47:00Z"/>
          <w:rFonts w:asciiTheme="majorHAnsi" w:eastAsia="Garamond" w:hAnsiTheme="majorHAnsi" w:cstheme="majorBidi"/>
          <w:color w:val="24292E"/>
          <w:rPrChange w:id="1941" w:author="Shadabi, Shokoufeh" w:date="2018-05-13T16:31:00Z">
            <w:rPr>
              <w:ins w:id="1942" w:author="Shadabi, Shokoufeh" w:date="2018-05-13T16:31:00Z"/>
              <w:del w:id="1943" w:author="Melissa McClure" w:date="2018-05-13T21:47:00Z"/>
            </w:rPr>
          </w:rPrChange>
        </w:rPr>
        <w:pPrChange w:id="1944" w:author="Shadabi, Shokoufeh" w:date="2018-05-13T16:31:00Z">
          <w:pPr/>
        </w:pPrChange>
      </w:pPr>
    </w:p>
    <w:p w14:paraId="4C7D10E7" w14:textId="21F7F345" w:rsidR="62E48B01" w:rsidDel="00892882" w:rsidRDefault="62E48B01">
      <w:pPr>
        <w:ind w:left="2160" w:right="720"/>
        <w:jc w:val="both"/>
        <w:rPr>
          <w:del w:id="1945" w:author="Melissa McClure" w:date="2018-05-13T21:47:00Z"/>
          <w:rFonts w:asciiTheme="majorHAnsi" w:eastAsia="Garamond" w:hAnsiTheme="majorHAnsi" w:cstheme="majorBidi"/>
          <w:color w:val="24292E"/>
          <w:rPrChange w:id="1946" w:author="Shadabi, Shokoufeh" w:date="2018-05-13T16:31:00Z">
            <w:rPr>
              <w:del w:id="1947" w:author="Melissa McClure" w:date="2018-05-13T21:47:00Z"/>
            </w:rPr>
          </w:rPrChange>
        </w:rPr>
        <w:pPrChange w:id="1948" w:author="Shadabi, Shokoufeh" w:date="2018-05-13T16:31:00Z">
          <w:pPr/>
        </w:pPrChange>
      </w:pPr>
    </w:p>
    <w:p w14:paraId="18FB9E71" w14:textId="36CEC6AA" w:rsidR="00A10F71" w:rsidRPr="00E10105" w:rsidDel="006B350C" w:rsidRDefault="00A10F71" w:rsidP="00373003">
      <w:pPr>
        <w:ind w:left="720"/>
        <w:rPr>
          <w:del w:id="1949" w:author="Melissa McClure" w:date="2018-05-06T12:27:00Z"/>
          <w:rFonts w:asciiTheme="majorHAnsi" w:hAnsiTheme="majorHAnsi" w:cstheme="majorHAnsi"/>
        </w:rPr>
      </w:pPr>
    </w:p>
    <w:p w14:paraId="5733B80C" w14:textId="48947880" w:rsidR="0EF8317B" w:rsidRPr="0088688E" w:rsidDel="0092332C" w:rsidRDefault="0EF8317B">
      <w:pPr>
        <w:ind w:left="720"/>
        <w:rPr>
          <w:del w:id="1950" w:author="Melissa McClure" w:date="2018-05-04T14:14:00Z"/>
          <w:rFonts w:asciiTheme="majorHAnsi" w:hAnsiTheme="majorHAnsi" w:cstheme="majorHAnsi"/>
          <w:rPrChange w:id="1951" w:author="Melissa McClure" w:date="2018-05-06T12:29:00Z">
            <w:rPr>
              <w:del w:id="1952" w:author="Melissa McClure" w:date="2018-05-04T14:14:00Z"/>
            </w:rPr>
          </w:rPrChange>
        </w:rPr>
        <w:pPrChange w:id="1953" w:author="Melissa McClure" w:date="2018-05-04T14:13:00Z">
          <w:pPr>
            <w:ind w:left="720" w:firstLine="720"/>
          </w:pPr>
        </w:pPrChange>
      </w:pPr>
      <w:del w:id="1954" w:author="Melissa McClure" w:date="2018-05-04T14:13:00Z">
        <w:r w:rsidRPr="0088688E" w:rsidDel="00373003">
          <w:rPr>
            <w:rFonts w:asciiTheme="majorHAnsi" w:eastAsia="Garamond" w:hAnsiTheme="majorHAnsi" w:cstheme="majorHAnsi"/>
            <w:b/>
            <w:bCs/>
            <w:color w:val="24292E"/>
            <w:sz w:val="20"/>
            <w:szCs w:val="20"/>
            <w:rPrChange w:id="1955" w:author="Melissa McClure" w:date="2018-05-06T12:29:00Z">
              <w:rPr>
                <w:rFonts w:ascii="Garamond" w:eastAsia="Garamond" w:hAnsi="Garamond" w:cs="Garamond"/>
                <w:b/>
                <w:bCs/>
                <w:color w:val="24292E"/>
                <w:sz w:val="20"/>
                <w:szCs w:val="20"/>
              </w:rPr>
            </w:rPrChange>
          </w:rPr>
          <w:delText xml:space="preserve">FRS 9.1.1              </w:delText>
        </w:r>
      </w:del>
      <w:del w:id="1956" w:author="Melissa McClure" w:date="2018-05-04T14:14:00Z">
        <w:r w:rsidRPr="0088688E" w:rsidDel="0092332C">
          <w:rPr>
            <w:rFonts w:asciiTheme="majorHAnsi" w:eastAsia="Garamond" w:hAnsiTheme="majorHAnsi" w:cstheme="majorHAnsi"/>
            <w:b/>
            <w:bCs/>
            <w:color w:val="24292E"/>
            <w:rPrChange w:id="1957" w:author="Melissa McClure" w:date="2018-05-06T12:29:00Z">
              <w:rPr>
                <w:rFonts w:ascii="Garamond" w:eastAsia="Garamond" w:hAnsi="Garamond" w:cs="Garamond"/>
                <w:b/>
                <w:bCs/>
                <w:color w:val="24292E"/>
              </w:rPr>
            </w:rPrChange>
          </w:rPr>
          <w:delText>One-Click Picture Login for Attendance Tracking</w:delText>
        </w:r>
      </w:del>
    </w:p>
    <w:p w14:paraId="4F7F051E" w14:textId="01F622AB" w:rsidR="0EF8317B" w:rsidRPr="0088688E" w:rsidDel="0092332C" w:rsidRDefault="0EF8317B">
      <w:pPr>
        <w:ind w:left="720"/>
        <w:rPr>
          <w:del w:id="1958" w:author="Melissa McClure" w:date="2018-05-04T14:15:00Z"/>
          <w:rFonts w:asciiTheme="majorHAnsi" w:hAnsiTheme="majorHAnsi" w:cstheme="majorHAnsi"/>
          <w:rPrChange w:id="1959" w:author="Melissa McClure" w:date="2018-05-06T12:29:00Z">
            <w:rPr>
              <w:del w:id="1960" w:author="Melissa McClure" w:date="2018-05-04T14:15:00Z"/>
            </w:rPr>
          </w:rPrChange>
        </w:rPr>
        <w:pPrChange w:id="1961" w:author="Melissa McClure" w:date="2018-05-04T14:14:00Z">
          <w:pPr>
            <w:ind w:left="1440"/>
          </w:pPr>
        </w:pPrChange>
      </w:pPr>
      <w:del w:id="1962" w:author="Melissa McClure" w:date="2018-05-04T14:14:00Z">
        <w:r w:rsidRPr="0088688E" w:rsidDel="0092332C">
          <w:rPr>
            <w:rFonts w:asciiTheme="majorHAnsi" w:eastAsia="Garamond" w:hAnsiTheme="majorHAnsi" w:cstheme="majorHAnsi"/>
            <w:color w:val="24292E"/>
            <w:rPrChange w:id="1963" w:author="Melissa McClure" w:date="2018-05-06T12:29:00Z">
              <w:rPr>
                <w:rFonts w:ascii="Garamond" w:eastAsia="Garamond" w:hAnsi="Garamond" w:cs="Garamond"/>
                <w:color w:val="24292E"/>
              </w:rPr>
            </w:rPrChange>
          </w:rPr>
          <w:delText>The system shall have a student profile picture for each student.  The system shall start tracking the students’ community hours as soon as the student clicks their profile picture.  The system shall quit tracking the students’ community hours when the student clicks their profile picture a second time</w:delText>
        </w:r>
      </w:del>
      <w:del w:id="1964" w:author="Melissa McClure" w:date="2018-05-04T14:15:00Z">
        <w:r w:rsidRPr="0088688E" w:rsidDel="0092332C">
          <w:rPr>
            <w:rFonts w:asciiTheme="majorHAnsi" w:eastAsia="Garamond" w:hAnsiTheme="majorHAnsi" w:cstheme="majorHAnsi"/>
            <w:color w:val="24292E"/>
            <w:rPrChange w:id="1965" w:author="Melissa McClure" w:date="2018-05-06T12:29:00Z">
              <w:rPr>
                <w:rFonts w:ascii="Garamond" w:eastAsia="Garamond" w:hAnsi="Garamond" w:cs="Garamond"/>
                <w:color w:val="24292E"/>
              </w:rPr>
            </w:rPrChange>
          </w:rPr>
          <w:delText>.</w:delText>
        </w:r>
      </w:del>
    </w:p>
    <w:p w14:paraId="56995C64" w14:textId="3C84E537" w:rsidR="0EF8317B" w:rsidRPr="0088688E" w:rsidDel="006B350C" w:rsidRDefault="0EF8317B">
      <w:pPr>
        <w:ind w:firstLine="720"/>
        <w:rPr>
          <w:del w:id="1966" w:author="Unknown"/>
          <w:rFonts w:asciiTheme="majorHAnsi" w:hAnsiTheme="majorHAnsi" w:cstheme="majorHAnsi"/>
          <w:rPrChange w:id="1967" w:author="Melissa McClure" w:date="2018-05-06T12:29:00Z">
            <w:rPr>
              <w:del w:id="1968" w:author="Unknown"/>
            </w:rPr>
          </w:rPrChange>
        </w:rPr>
        <w:pPrChange w:id="1969" w:author="Melissa McClure" w:date="2018-05-04T14:13:00Z">
          <w:pPr>
            <w:ind w:left="720" w:firstLine="720"/>
          </w:pPr>
        </w:pPrChange>
      </w:pPr>
      <w:del w:id="1970" w:author="Unknown">
        <w:r w:rsidRPr="0088688E" w:rsidDel="006B350C">
          <w:rPr>
            <w:rFonts w:asciiTheme="majorHAnsi" w:eastAsia="Garamond" w:hAnsiTheme="majorHAnsi" w:cstheme="majorHAnsi"/>
            <w:b/>
            <w:color w:val="24292E"/>
            <w:sz w:val="20"/>
            <w:szCs w:val="20"/>
            <w:rPrChange w:id="1971" w:author="Melissa McClure" w:date="2018-05-06T12:29:00Z">
              <w:rPr>
                <w:rFonts w:ascii="Garamond" w:eastAsia="Garamond" w:hAnsi="Garamond" w:cs="Garamond"/>
                <w:b/>
                <w:bCs/>
                <w:color w:val="24292E"/>
                <w:sz w:val="20"/>
                <w:szCs w:val="20"/>
              </w:rPr>
            </w:rPrChange>
          </w:rPr>
          <w:delText>FRS 9.</w:delText>
        </w:r>
      </w:del>
      <w:del w:id="1972" w:author="Melissa McClure" w:date="2018-05-06T12:27:00Z">
        <w:r w:rsidRPr="0088688E" w:rsidDel="006B350C">
          <w:rPr>
            <w:rFonts w:asciiTheme="majorHAnsi" w:eastAsia="Garamond" w:hAnsiTheme="majorHAnsi" w:cstheme="majorHAnsi"/>
            <w:b/>
            <w:bCs/>
            <w:color w:val="24292E"/>
            <w:sz w:val="20"/>
            <w:szCs w:val="20"/>
            <w:rPrChange w:id="1973" w:author="Melissa McClure" w:date="2018-05-06T12:29:00Z">
              <w:rPr>
                <w:rFonts w:ascii="Garamond" w:eastAsia="Garamond" w:hAnsi="Garamond" w:cs="Garamond"/>
                <w:b/>
                <w:bCs/>
                <w:color w:val="24292E"/>
                <w:sz w:val="20"/>
                <w:szCs w:val="20"/>
              </w:rPr>
            </w:rPrChange>
          </w:rPr>
          <w:delText>1.2</w:delText>
        </w:r>
        <w:r w:rsidRPr="0088688E" w:rsidDel="006B350C">
          <w:rPr>
            <w:rFonts w:asciiTheme="majorHAnsi" w:eastAsia="Garamond" w:hAnsiTheme="majorHAnsi" w:cstheme="majorHAnsi"/>
            <w:color w:val="24292E"/>
            <w:rPrChange w:id="1974" w:author="Melissa McClure" w:date="2018-05-06T12:29:00Z">
              <w:rPr>
                <w:rFonts w:ascii="Garamond" w:eastAsia="Garamond" w:hAnsi="Garamond" w:cs="Garamond"/>
                <w:color w:val="24292E"/>
              </w:rPr>
            </w:rPrChange>
          </w:rPr>
          <w:delText xml:space="preserve"> </w:delText>
        </w:r>
      </w:del>
      <w:del w:id="1975" w:author="Unknown">
        <w:r w:rsidRPr="0088688E" w:rsidDel="006B350C">
          <w:rPr>
            <w:rFonts w:asciiTheme="majorHAnsi" w:eastAsia="Garamond" w:hAnsiTheme="majorHAnsi" w:cstheme="majorHAnsi"/>
            <w:color w:val="24292E"/>
            <w:rPrChange w:id="1976" w:author="Melissa McClure" w:date="2018-05-06T12:29:00Z">
              <w:rPr>
                <w:rFonts w:ascii="Garamond" w:eastAsia="Garamond" w:hAnsi="Garamond" w:cs="Garamond"/>
                <w:color w:val="24292E"/>
              </w:rPr>
            </w:rPrChange>
          </w:rPr>
          <w:delText xml:space="preserve">          </w:delText>
        </w:r>
        <w:r w:rsidRPr="0088688E" w:rsidDel="006B350C">
          <w:rPr>
            <w:rFonts w:asciiTheme="majorHAnsi" w:eastAsia="Garamond" w:hAnsiTheme="majorHAnsi" w:cstheme="majorHAnsi"/>
            <w:b/>
            <w:color w:val="24292E"/>
            <w:rPrChange w:id="1977" w:author="Melissa McClure" w:date="2018-05-06T12:29:00Z">
              <w:rPr>
                <w:rFonts w:ascii="Garamond" w:eastAsia="Garamond" w:hAnsi="Garamond" w:cs="Garamond"/>
                <w:b/>
                <w:bCs/>
                <w:color w:val="24292E"/>
              </w:rPr>
            </w:rPrChange>
          </w:rPr>
          <w:delText>Automatic Logout</w:delText>
        </w:r>
      </w:del>
    </w:p>
    <w:p w14:paraId="7D965FC6" w14:textId="10F1952F" w:rsidR="0EF8317B" w:rsidRPr="0088688E" w:rsidDel="006B350C" w:rsidRDefault="0EF8317B" w:rsidP="0EF8317B">
      <w:pPr>
        <w:ind w:left="1440"/>
        <w:rPr>
          <w:del w:id="1978" w:author="Unknown"/>
          <w:rFonts w:asciiTheme="majorHAnsi" w:hAnsiTheme="majorHAnsi" w:cstheme="majorHAnsi"/>
          <w:rPrChange w:id="1979" w:author="Melissa McClure" w:date="2018-05-06T12:29:00Z">
            <w:rPr>
              <w:del w:id="1980" w:author="Unknown"/>
            </w:rPr>
          </w:rPrChange>
        </w:rPr>
      </w:pPr>
      <w:del w:id="1981" w:author="Unknown">
        <w:r w:rsidRPr="0088688E" w:rsidDel="006B350C">
          <w:rPr>
            <w:rFonts w:asciiTheme="majorHAnsi" w:eastAsia="Garamond" w:hAnsiTheme="majorHAnsi" w:cstheme="majorHAnsi"/>
            <w:color w:val="24292E"/>
            <w:rPrChange w:id="1982" w:author="Melissa McClure" w:date="2018-05-06T12:29:00Z">
              <w:rPr>
                <w:rFonts w:ascii="Garamond" w:eastAsia="Garamond" w:hAnsi="Garamond" w:cs="Garamond"/>
                <w:color w:val="24292E"/>
              </w:rPr>
            </w:rPrChange>
          </w:rPr>
          <w:delText xml:space="preserve">The system shall automatically logout a student at </w:delText>
        </w:r>
      </w:del>
      <w:ins w:id="1983" w:author="Doersch, Brian" w:date="2018-05-05T21:48:00Z">
        <w:del w:id="1984" w:author="Melissa McClure" w:date="2018-05-06T12:27:00Z">
          <w:r w:rsidR="00BE6F45" w:rsidRPr="004C3314" w:rsidDel="006B350C">
            <w:rPr>
              <w:rFonts w:asciiTheme="majorHAnsi" w:eastAsia="Garamond" w:hAnsiTheme="majorHAnsi" w:cstheme="majorHAnsi"/>
              <w:color w:val="24292E"/>
            </w:rPr>
            <w:delText>the end of the school day</w:delText>
          </w:r>
        </w:del>
      </w:ins>
      <w:del w:id="1985" w:author="Doersch, Brian" w:date="2018-05-05T21:48:00Z">
        <w:r w:rsidRPr="0088688E" w:rsidDel="006B350C">
          <w:rPr>
            <w:rFonts w:asciiTheme="majorHAnsi" w:eastAsia="Garamond" w:hAnsiTheme="majorHAnsi" w:cstheme="majorHAnsi"/>
            <w:color w:val="24292E"/>
            <w:rPrChange w:id="1986" w:author="Melissa McClure" w:date="2018-05-06T12:29:00Z">
              <w:rPr>
                <w:rFonts w:ascii="Garamond" w:eastAsia="Garamond" w:hAnsi="Garamond" w:cs="Garamond"/>
                <w:color w:val="24292E"/>
              </w:rPr>
            </w:rPrChange>
          </w:rPr>
          <w:delText xml:space="preserve">3:55pm </w:delText>
        </w:r>
      </w:del>
      <w:del w:id="1987" w:author="Unknown">
        <w:r w:rsidRPr="0088688E" w:rsidDel="006B350C">
          <w:rPr>
            <w:rFonts w:asciiTheme="majorHAnsi" w:eastAsia="Garamond" w:hAnsiTheme="majorHAnsi" w:cstheme="majorHAnsi"/>
            <w:color w:val="24292E"/>
            <w:rPrChange w:id="1988" w:author="Melissa McClure" w:date="2018-05-06T12:29:00Z">
              <w:rPr>
                <w:rFonts w:ascii="Garamond" w:eastAsia="Garamond" w:hAnsi="Garamond" w:cs="Garamond"/>
                <w:color w:val="24292E"/>
              </w:rPr>
            </w:rPrChange>
          </w:rPr>
          <w:delText xml:space="preserve">to ensure community hours </w:delText>
        </w:r>
        <w:commentRangeStart w:id="1989"/>
        <w:r w:rsidRPr="0088688E" w:rsidDel="006B350C">
          <w:rPr>
            <w:rFonts w:asciiTheme="majorHAnsi" w:eastAsia="Garamond" w:hAnsiTheme="majorHAnsi" w:cstheme="majorHAnsi"/>
            <w:color w:val="24292E"/>
            <w:rPrChange w:id="1990" w:author="Melissa McClure" w:date="2018-05-06T12:29:00Z">
              <w:rPr>
                <w:rFonts w:ascii="Garamond" w:eastAsia="Garamond" w:hAnsi="Garamond" w:cs="Garamond"/>
                <w:color w:val="24292E"/>
              </w:rPr>
            </w:rPrChange>
          </w:rPr>
          <w:delText>are</w:delText>
        </w:r>
      </w:del>
      <w:commentRangeEnd w:id="1989"/>
      <w:del w:id="1991" w:author="Melissa McClure" w:date="2018-05-06T12:27:00Z">
        <w:r w:rsidR="0042277B" w:rsidRPr="0088688E" w:rsidDel="006B350C">
          <w:rPr>
            <w:rStyle w:val="CommentReference"/>
            <w:rFonts w:asciiTheme="majorHAnsi" w:hAnsiTheme="majorHAnsi" w:cstheme="majorHAnsi"/>
            <w:rPrChange w:id="1992" w:author="Melissa McClure" w:date="2018-05-06T12:29:00Z">
              <w:rPr>
                <w:rStyle w:val="CommentReference"/>
              </w:rPr>
            </w:rPrChange>
          </w:rPr>
          <w:commentReference w:id="1989"/>
        </w:r>
      </w:del>
      <w:del w:id="1993" w:author="Unknown">
        <w:r w:rsidRPr="0088688E" w:rsidDel="006B350C">
          <w:rPr>
            <w:rFonts w:asciiTheme="majorHAnsi" w:eastAsia="Garamond" w:hAnsiTheme="majorHAnsi" w:cstheme="majorHAnsi"/>
            <w:color w:val="24292E"/>
            <w:rPrChange w:id="1994" w:author="Melissa McClure" w:date="2018-05-06T12:29:00Z">
              <w:rPr>
                <w:rFonts w:ascii="Garamond" w:eastAsia="Garamond" w:hAnsi="Garamond" w:cs="Garamond"/>
                <w:color w:val="24292E"/>
              </w:rPr>
            </w:rPrChange>
          </w:rPr>
          <w:delText xml:space="preserve"> no longer being accumulated if a student forgets to logout prior to leaving.</w:delText>
        </w:r>
      </w:del>
    </w:p>
    <w:p w14:paraId="685FBDD6" w14:textId="2036AEE8" w:rsidR="0EF8317B" w:rsidRPr="0088688E" w:rsidDel="00DB43BF" w:rsidRDefault="0EF8317B" w:rsidP="0EF8317B">
      <w:pPr>
        <w:ind w:left="720" w:firstLine="720"/>
        <w:rPr>
          <w:del w:id="1995" w:author="Melissa McClure" w:date="2018-05-04T14:11:00Z"/>
          <w:rFonts w:asciiTheme="majorHAnsi" w:hAnsiTheme="majorHAnsi" w:cstheme="majorHAnsi"/>
          <w:rPrChange w:id="1996" w:author="Melissa McClure" w:date="2018-05-06T12:29:00Z">
            <w:rPr>
              <w:del w:id="1997" w:author="Melissa McClure" w:date="2018-05-04T14:11:00Z"/>
            </w:rPr>
          </w:rPrChange>
        </w:rPr>
      </w:pPr>
      <w:del w:id="1998" w:author="Melissa McClure" w:date="2018-05-04T14:11:00Z">
        <w:r w:rsidRPr="0088688E" w:rsidDel="00DB43BF">
          <w:rPr>
            <w:rFonts w:asciiTheme="majorHAnsi" w:eastAsia="Garamond" w:hAnsiTheme="majorHAnsi" w:cstheme="majorHAnsi"/>
            <w:b/>
            <w:bCs/>
            <w:color w:val="24292E"/>
            <w:sz w:val="20"/>
            <w:szCs w:val="20"/>
            <w:rPrChange w:id="1999" w:author="Melissa McClure" w:date="2018-05-06T12:29:00Z">
              <w:rPr>
                <w:rFonts w:ascii="Garamond" w:eastAsia="Garamond" w:hAnsi="Garamond" w:cs="Garamond"/>
                <w:b/>
                <w:bCs/>
                <w:color w:val="24292E"/>
                <w:sz w:val="20"/>
                <w:szCs w:val="20"/>
              </w:rPr>
            </w:rPrChange>
          </w:rPr>
          <w:delText xml:space="preserve">FRS 9.1.3              </w:delText>
        </w:r>
        <w:r w:rsidRPr="0088688E" w:rsidDel="00DB43BF">
          <w:rPr>
            <w:rFonts w:asciiTheme="majorHAnsi" w:eastAsia="Garamond" w:hAnsiTheme="majorHAnsi" w:cstheme="majorHAnsi"/>
            <w:b/>
            <w:bCs/>
            <w:color w:val="24292E"/>
            <w:rPrChange w:id="2000" w:author="Melissa McClure" w:date="2018-05-06T12:29:00Z">
              <w:rPr>
                <w:rFonts w:ascii="Garamond" w:eastAsia="Garamond" w:hAnsi="Garamond" w:cs="Garamond"/>
                <w:b/>
                <w:bCs/>
                <w:color w:val="24292E"/>
              </w:rPr>
            </w:rPrChange>
          </w:rPr>
          <w:delText>Student Website</w:delText>
        </w:r>
      </w:del>
    </w:p>
    <w:p w14:paraId="1F21BCB4" w14:textId="609B14C4" w:rsidR="0EF8317B" w:rsidRPr="0088688E" w:rsidDel="00DB43BF" w:rsidRDefault="0EF8317B" w:rsidP="0EF8317B">
      <w:pPr>
        <w:ind w:left="1440"/>
        <w:rPr>
          <w:del w:id="2001" w:author="Melissa McClure" w:date="2018-05-04T14:11:00Z"/>
          <w:rFonts w:asciiTheme="majorHAnsi" w:hAnsiTheme="majorHAnsi" w:cstheme="majorHAnsi"/>
          <w:rPrChange w:id="2002" w:author="Melissa McClure" w:date="2018-05-06T12:29:00Z">
            <w:rPr>
              <w:del w:id="2003" w:author="Melissa McClure" w:date="2018-05-04T14:11:00Z"/>
            </w:rPr>
          </w:rPrChange>
        </w:rPr>
      </w:pPr>
      <w:del w:id="2004" w:author="Melissa McClure" w:date="2018-05-04T14:11:00Z">
        <w:r w:rsidRPr="0088688E" w:rsidDel="00DB43BF">
          <w:rPr>
            <w:rFonts w:asciiTheme="majorHAnsi" w:eastAsia="Garamond" w:hAnsiTheme="majorHAnsi" w:cstheme="majorHAnsi"/>
            <w:color w:val="24292E"/>
            <w:rPrChange w:id="2005" w:author="Melissa McClure" w:date="2018-05-06T12:29:00Z">
              <w:rPr>
                <w:rFonts w:ascii="Garamond" w:eastAsia="Garamond" w:hAnsi="Garamond" w:cs="Garamond"/>
                <w:color w:val="24292E"/>
              </w:rPr>
            </w:rPrChange>
          </w:rPr>
          <w:lastRenderedPageBreak/>
          <w:delText>The system shall contain a website students’ can access outside of the classroom to track community hours.</w:delText>
        </w:r>
      </w:del>
    </w:p>
    <w:p w14:paraId="33668282" w14:textId="09233EB9" w:rsidR="0EF8317B" w:rsidRPr="0088688E" w:rsidDel="00DB43BF" w:rsidRDefault="0EF8317B" w:rsidP="0EF8317B">
      <w:pPr>
        <w:ind w:left="1440"/>
        <w:rPr>
          <w:del w:id="2006" w:author="Melissa McClure" w:date="2018-05-04T14:11:00Z"/>
          <w:rFonts w:asciiTheme="majorHAnsi" w:hAnsiTheme="majorHAnsi" w:cstheme="majorHAnsi"/>
          <w:rPrChange w:id="2007" w:author="Melissa McClure" w:date="2018-05-06T12:29:00Z">
            <w:rPr>
              <w:del w:id="2008" w:author="Melissa McClure" w:date="2018-05-04T14:11:00Z"/>
            </w:rPr>
          </w:rPrChange>
        </w:rPr>
      </w:pPr>
      <w:del w:id="2009" w:author="Melissa McClure" w:date="2018-05-04T14:11:00Z">
        <w:r w:rsidRPr="0088688E" w:rsidDel="00DB43BF">
          <w:rPr>
            <w:rFonts w:asciiTheme="majorHAnsi" w:eastAsia="Garamond" w:hAnsiTheme="majorHAnsi" w:cstheme="majorHAnsi"/>
            <w:b/>
            <w:bCs/>
            <w:color w:val="24292E"/>
            <w:sz w:val="20"/>
            <w:szCs w:val="20"/>
            <w:rPrChange w:id="2010" w:author="Melissa McClure" w:date="2018-05-06T12:29:00Z">
              <w:rPr>
                <w:rFonts w:ascii="Garamond" w:eastAsia="Garamond" w:hAnsi="Garamond" w:cs="Garamond"/>
                <w:b/>
                <w:bCs/>
                <w:color w:val="24292E"/>
                <w:sz w:val="20"/>
                <w:szCs w:val="20"/>
              </w:rPr>
            </w:rPrChange>
          </w:rPr>
          <w:delText>FRS 9.1.4</w:delText>
        </w:r>
        <w:r w:rsidRPr="0088688E" w:rsidDel="00DB43BF">
          <w:rPr>
            <w:rFonts w:asciiTheme="majorHAnsi" w:eastAsia="Garamond" w:hAnsiTheme="majorHAnsi" w:cstheme="majorHAnsi"/>
            <w:b/>
            <w:bCs/>
            <w:color w:val="24292E"/>
            <w:rPrChange w:id="2011" w:author="Melissa McClure" w:date="2018-05-06T12:29:00Z">
              <w:rPr>
                <w:rFonts w:ascii="Garamond" w:eastAsia="Garamond" w:hAnsi="Garamond" w:cs="Garamond"/>
                <w:b/>
                <w:bCs/>
                <w:color w:val="24292E"/>
              </w:rPr>
            </w:rPrChange>
          </w:rPr>
          <w:delText xml:space="preserve">           Two-Step Process for At Home Login</w:delText>
        </w:r>
      </w:del>
    </w:p>
    <w:p w14:paraId="7D784016" w14:textId="03647C91" w:rsidR="0EF8317B" w:rsidRPr="0088688E" w:rsidDel="00DB43BF" w:rsidRDefault="0EF8317B" w:rsidP="0EF8317B">
      <w:pPr>
        <w:ind w:left="1440"/>
        <w:rPr>
          <w:del w:id="2012" w:author="Melissa McClure" w:date="2018-05-04T14:11:00Z"/>
          <w:rFonts w:asciiTheme="majorHAnsi" w:hAnsiTheme="majorHAnsi" w:cstheme="majorHAnsi"/>
          <w:rPrChange w:id="2013" w:author="Melissa McClure" w:date="2018-05-06T12:29:00Z">
            <w:rPr>
              <w:del w:id="2014" w:author="Melissa McClure" w:date="2018-05-04T14:11:00Z"/>
            </w:rPr>
          </w:rPrChange>
        </w:rPr>
      </w:pPr>
      <w:del w:id="2015" w:author="Melissa McClure" w:date="2018-05-04T14:11:00Z">
        <w:r w:rsidRPr="0088688E" w:rsidDel="00DB43BF">
          <w:rPr>
            <w:rFonts w:asciiTheme="majorHAnsi" w:eastAsia="Garamond" w:hAnsiTheme="majorHAnsi" w:cstheme="majorHAnsi"/>
            <w:color w:val="24292E"/>
            <w:rPrChange w:id="2016" w:author="Melissa McClure" w:date="2018-05-06T12:29:00Z">
              <w:rPr>
                <w:rFonts w:ascii="Garamond" w:eastAsia="Garamond" w:hAnsi="Garamond" w:cs="Garamond"/>
                <w:color w:val="24292E"/>
              </w:rPr>
            </w:rPrChange>
          </w:rPr>
          <w:delText>The system shall contain a user name and a student decided password to login.  The system shall have an option to reset password if student forgets their current password.</w:delText>
        </w:r>
      </w:del>
    </w:p>
    <w:p w14:paraId="591F1A9C" w14:textId="137C0AEA" w:rsidR="0EF8317B" w:rsidRPr="0088688E" w:rsidDel="00DB43BF" w:rsidRDefault="0EF8317B" w:rsidP="0EF8317B">
      <w:pPr>
        <w:ind w:left="720" w:firstLine="720"/>
        <w:rPr>
          <w:del w:id="2017" w:author="Melissa McClure" w:date="2018-05-04T14:11:00Z"/>
          <w:rFonts w:asciiTheme="majorHAnsi" w:hAnsiTheme="majorHAnsi" w:cstheme="majorHAnsi"/>
          <w:rPrChange w:id="2018" w:author="Melissa McClure" w:date="2018-05-06T12:29:00Z">
            <w:rPr>
              <w:del w:id="2019" w:author="Melissa McClure" w:date="2018-05-04T14:11:00Z"/>
            </w:rPr>
          </w:rPrChange>
        </w:rPr>
      </w:pPr>
      <w:del w:id="2020" w:author="Melissa McClure" w:date="2018-05-04T14:11:00Z">
        <w:r w:rsidRPr="0088688E" w:rsidDel="00DB43BF">
          <w:rPr>
            <w:rFonts w:asciiTheme="majorHAnsi" w:eastAsia="Garamond" w:hAnsiTheme="majorHAnsi" w:cstheme="majorHAnsi"/>
            <w:b/>
            <w:bCs/>
            <w:color w:val="24292E"/>
            <w:sz w:val="20"/>
            <w:szCs w:val="20"/>
            <w:rPrChange w:id="2021" w:author="Melissa McClure" w:date="2018-05-06T12:29:00Z">
              <w:rPr>
                <w:rFonts w:ascii="Garamond" w:eastAsia="Garamond" w:hAnsi="Garamond" w:cs="Garamond"/>
                <w:b/>
                <w:bCs/>
                <w:color w:val="24292E"/>
                <w:sz w:val="20"/>
                <w:szCs w:val="20"/>
              </w:rPr>
            </w:rPrChange>
          </w:rPr>
          <w:delText>FRS 9.1.5</w:delText>
        </w:r>
        <w:r w:rsidRPr="0088688E" w:rsidDel="00DB43BF">
          <w:rPr>
            <w:rFonts w:asciiTheme="majorHAnsi" w:eastAsia="Garamond" w:hAnsiTheme="majorHAnsi" w:cstheme="majorHAnsi"/>
            <w:b/>
            <w:bCs/>
            <w:color w:val="24292E"/>
            <w:rPrChange w:id="2022" w:author="Melissa McClure" w:date="2018-05-06T12:29:00Z">
              <w:rPr>
                <w:rFonts w:ascii="Garamond" w:eastAsia="Garamond" w:hAnsi="Garamond" w:cs="Garamond"/>
                <w:b/>
                <w:bCs/>
                <w:color w:val="24292E"/>
              </w:rPr>
            </w:rPrChange>
          </w:rPr>
          <w:delText xml:space="preserve">           Website Homepage</w:delText>
        </w:r>
      </w:del>
    </w:p>
    <w:p w14:paraId="0D336699" w14:textId="684075C0" w:rsidR="0EF8317B" w:rsidRPr="0088688E" w:rsidDel="00DB43BF" w:rsidRDefault="0EF8317B" w:rsidP="0EF8317B">
      <w:pPr>
        <w:ind w:left="1440"/>
        <w:rPr>
          <w:del w:id="2023" w:author="Melissa McClure" w:date="2018-05-04T14:11:00Z"/>
          <w:rFonts w:asciiTheme="majorHAnsi" w:hAnsiTheme="majorHAnsi" w:cstheme="majorHAnsi"/>
          <w:rPrChange w:id="2024" w:author="Melissa McClure" w:date="2018-05-06T12:29:00Z">
            <w:rPr>
              <w:del w:id="2025" w:author="Melissa McClure" w:date="2018-05-04T14:11:00Z"/>
            </w:rPr>
          </w:rPrChange>
        </w:rPr>
      </w:pPr>
      <w:del w:id="2026" w:author="Melissa McClure" w:date="2018-05-04T14:11:00Z">
        <w:r w:rsidRPr="0088688E" w:rsidDel="00DB43BF">
          <w:rPr>
            <w:rFonts w:asciiTheme="majorHAnsi" w:eastAsia="Garamond" w:hAnsiTheme="majorHAnsi" w:cstheme="majorHAnsi"/>
            <w:color w:val="24292E"/>
            <w:rPrChange w:id="2027" w:author="Melissa McClure" w:date="2018-05-06T12:29:00Z">
              <w:rPr>
                <w:rFonts w:ascii="Garamond" w:eastAsia="Garamond" w:hAnsi="Garamond" w:cs="Garamond"/>
                <w:color w:val="24292E"/>
              </w:rPr>
            </w:rPrChange>
          </w:rPr>
          <w:delText>Upon login the website shall display the students’ current weeks’ data in graph/chart style consisting of:</w:delText>
        </w:r>
      </w:del>
    </w:p>
    <w:p w14:paraId="65B52A16" w14:textId="67B89A66" w:rsidR="0EF8317B" w:rsidRPr="0088688E" w:rsidDel="00DB43BF" w:rsidRDefault="0EF8317B" w:rsidP="0EF8317B">
      <w:pPr>
        <w:pStyle w:val="ListParagraph"/>
        <w:numPr>
          <w:ilvl w:val="0"/>
          <w:numId w:val="5"/>
        </w:numPr>
        <w:rPr>
          <w:del w:id="2028" w:author="Melissa McClure" w:date="2018-05-04T14:11:00Z"/>
          <w:rFonts w:asciiTheme="majorHAnsi" w:hAnsiTheme="majorHAnsi" w:cstheme="majorHAnsi"/>
          <w:rPrChange w:id="2029" w:author="Melissa McClure" w:date="2018-05-06T12:29:00Z">
            <w:rPr>
              <w:del w:id="2030" w:author="Melissa McClure" w:date="2018-05-04T14:11:00Z"/>
            </w:rPr>
          </w:rPrChange>
        </w:rPr>
      </w:pPr>
      <w:del w:id="2031" w:author="Melissa McClure" w:date="2018-05-04T14:11:00Z">
        <w:r w:rsidRPr="0088688E" w:rsidDel="00DB43BF">
          <w:rPr>
            <w:rFonts w:asciiTheme="majorHAnsi" w:eastAsia="Garamond" w:hAnsiTheme="majorHAnsi" w:cstheme="majorHAnsi"/>
            <w:color w:val="24292E"/>
            <w:rPrChange w:id="2032" w:author="Melissa McClure" w:date="2018-05-06T12:29:00Z">
              <w:rPr>
                <w:rFonts w:ascii="Garamond" w:eastAsia="Garamond" w:hAnsi="Garamond" w:cs="Garamond"/>
                <w:color w:val="24292E"/>
              </w:rPr>
            </w:rPrChange>
          </w:rPr>
          <w:delText>Total week Community hours</w:delText>
        </w:r>
      </w:del>
    </w:p>
    <w:p w14:paraId="3F15FBDB" w14:textId="4332CE8D" w:rsidR="0EF8317B" w:rsidRPr="0088688E" w:rsidDel="00DB43BF" w:rsidRDefault="0EF8317B" w:rsidP="0EF8317B">
      <w:pPr>
        <w:pStyle w:val="ListParagraph"/>
        <w:numPr>
          <w:ilvl w:val="0"/>
          <w:numId w:val="5"/>
        </w:numPr>
        <w:rPr>
          <w:del w:id="2033" w:author="Melissa McClure" w:date="2018-05-04T14:11:00Z"/>
          <w:rFonts w:asciiTheme="majorHAnsi" w:hAnsiTheme="majorHAnsi" w:cstheme="majorHAnsi"/>
          <w:rPrChange w:id="2034" w:author="Melissa McClure" w:date="2018-05-06T12:29:00Z">
            <w:rPr>
              <w:del w:id="2035" w:author="Melissa McClure" w:date="2018-05-04T14:11:00Z"/>
            </w:rPr>
          </w:rPrChange>
        </w:rPr>
      </w:pPr>
      <w:del w:id="2036" w:author="Melissa McClure" w:date="2018-05-04T14:11:00Z">
        <w:r w:rsidRPr="0088688E" w:rsidDel="00DB43BF">
          <w:rPr>
            <w:rFonts w:asciiTheme="majorHAnsi" w:eastAsia="Garamond" w:hAnsiTheme="majorHAnsi" w:cstheme="majorHAnsi"/>
            <w:color w:val="24292E"/>
            <w:rPrChange w:id="2037" w:author="Melissa McClure" w:date="2018-05-06T12:29:00Z">
              <w:rPr>
                <w:rFonts w:ascii="Garamond" w:eastAsia="Garamond" w:hAnsi="Garamond" w:cs="Garamond"/>
                <w:color w:val="24292E"/>
              </w:rPr>
            </w:rPrChange>
          </w:rPr>
          <w:delText>Hours per day</w:delText>
        </w:r>
      </w:del>
    </w:p>
    <w:p w14:paraId="0464C3AC" w14:textId="7C93AA06" w:rsidR="0EF8317B" w:rsidRPr="0088688E" w:rsidDel="00DB43BF" w:rsidRDefault="0EF8317B" w:rsidP="0EF8317B">
      <w:pPr>
        <w:pStyle w:val="ListParagraph"/>
        <w:numPr>
          <w:ilvl w:val="0"/>
          <w:numId w:val="5"/>
        </w:numPr>
        <w:rPr>
          <w:del w:id="2038" w:author="Melissa McClure" w:date="2018-05-04T14:11:00Z"/>
          <w:rFonts w:asciiTheme="majorHAnsi" w:hAnsiTheme="majorHAnsi" w:cstheme="majorHAnsi"/>
          <w:rPrChange w:id="2039" w:author="Melissa McClure" w:date="2018-05-06T12:29:00Z">
            <w:rPr>
              <w:del w:id="2040" w:author="Melissa McClure" w:date="2018-05-04T14:11:00Z"/>
            </w:rPr>
          </w:rPrChange>
        </w:rPr>
      </w:pPr>
      <w:del w:id="2041" w:author="Melissa McClure" w:date="2018-05-04T14:11:00Z">
        <w:r w:rsidRPr="0088688E" w:rsidDel="00DB43BF">
          <w:rPr>
            <w:rFonts w:asciiTheme="majorHAnsi" w:eastAsia="Garamond" w:hAnsiTheme="majorHAnsi" w:cstheme="majorHAnsi"/>
            <w:color w:val="24292E"/>
            <w:rPrChange w:id="2042" w:author="Melissa McClure" w:date="2018-05-06T12:29:00Z">
              <w:rPr>
                <w:rFonts w:ascii="Garamond" w:eastAsia="Garamond" w:hAnsi="Garamond" w:cs="Garamond"/>
                <w:color w:val="24292E"/>
              </w:rPr>
            </w:rPrChange>
          </w:rPr>
          <w:delText>Percentage of hours attended in comparison with total hours possible (to-date)</w:delText>
        </w:r>
      </w:del>
    </w:p>
    <w:p w14:paraId="1D589E1A" w14:textId="27D01F98" w:rsidR="0EF8317B" w:rsidRPr="0088688E" w:rsidDel="00DB43BF" w:rsidRDefault="0EF8317B" w:rsidP="0EF8317B">
      <w:pPr>
        <w:ind w:left="720"/>
        <w:rPr>
          <w:del w:id="2043" w:author="Melissa McClure" w:date="2018-05-04T14:11:00Z"/>
          <w:rFonts w:asciiTheme="majorHAnsi" w:hAnsiTheme="majorHAnsi" w:cstheme="majorHAnsi"/>
          <w:rPrChange w:id="2044" w:author="Melissa McClure" w:date="2018-05-06T12:29:00Z">
            <w:rPr>
              <w:del w:id="2045" w:author="Melissa McClure" w:date="2018-05-04T14:11:00Z"/>
            </w:rPr>
          </w:rPrChange>
        </w:rPr>
      </w:pPr>
      <w:del w:id="2046" w:author="Melissa McClure" w:date="2018-05-04T14:11:00Z">
        <w:r w:rsidRPr="0088688E" w:rsidDel="00DB43BF">
          <w:rPr>
            <w:rFonts w:asciiTheme="majorHAnsi" w:eastAsia="Garamond" w:hAnsiTheme="majorHAnsi" w:cstheme="majorHAnsi"/>
            <w:b/>
            <w:bCs/>
            <w:color w:val="24292E"/>
            <w:rPrChange w:id="2047" w:author="Melissa McClure" w:date="2018-05-06T12:29:00Z">
              <w:rPr>
                <w:rFonts w:ascii="Garamond" w:eastAsia="Garamond" w:hAnsi="Garamond" w:cs="Garamond"/>
                <w:b/>
                <w:bCs/>
                <w:color w:val="24292E"/>
              </w:rPr>
            </w:rPrChange>
          </w:rPr>
          <w:delText xml:space="preserve"> </w:delText>
        </w:r>
      </w:del>
    </w:p>
    <w:p w14:paraId="64C71B35" w14:textId="5C66D184" w:rsidR="0EF8317B" w:rsidRPr="0088688E" w:rsidDel="00DB43BF" w:rsidRDefault="0EF8317B" w:rsidP="0EF8317B">
      <w:pPr>
        <w:ind w:left="720" w:firstLine="720"/>
        <w:rPr>
          <w:del w:id="2048" w:author="Melissa McClure" w:date="2018-05-04T14:11:00Z"/>
          <w:rFonts w:asciiTheme="majorHAnsi" w:hAnsiTheme="majorHAnsi" w:cstheme="majorHAnsi"/>
          <w:rPrChange w:id="2049" w:author="Melissa McClure" w:date="2018-05-06T12:29:00Z">
            <w:rPr>
              <w:del w:id="2050" w:author="Melissa McClure" w:date="2018-05-04T14:11:00Z"/>
            </w:rPr>
          </w:rPrChange>
        </w:rPr>
      </w:pPr>
      <w:del w:id="2051" w:author="Melissa McClure" w:date="2018-05-04T14:11:00Z">
        <w:r w:rsidRPr="0088688E" w:rsidDel="00DB43BF">
          <w:rPr>
            <w:rFonts w:asciiTheme="majorHAnsi" w:eastAsia="Garamond" w:hAnsiTheme="majorHAnsi" w:cstheme="majorHAnsi"/>
            <w:b/>
            <w:bCs/>
            <w:color w:val="24292E"/>
            <w:sz w:val="20"/>
            <w:szCs w:val="20"/>
            <w:rPrChange w:id="2052" w:author="Melissa McClure" w:date="2018-05-06T12:29:00Z">
              <w:rPr>
                <w:rFonts w:ascii="Garamond" w:eastAsia="Garamond" w:hAnsi="Garamond" w:cs="Garamond"/>
                <w:b/>
                <w:bCs/>
                <w:color w:val="24292E"/>
                <w:sz w:val="20"/>
                <w:szCs w:val="20"/>
              </w:rPr>
            </w:rPrChange>
          </w:rPr>
          <w:delText>FRS 9.1.6</w:delText>
        </w:r>
        <w:r w:rsidRPr="0088688E" w:rsidDel="00DB43BF">
          <w:rPr>
            <w:rFonts w:asciiTheme="majorHAnsi" w:eastAsia="Garamond" w:hAnsiTheme="majorHAnsi" w:cstheme="majorHAnsi"/>
            <w:b/>
            <w:bCs/>
            <w:color w:val="24292E"/>
            <w:rPrChange w:id="2053" w:author="Melissa McClure" w:date="2018-05-06T12:29:00Z">
              <w:rPr>
                <w:rFonts w:ascii="Garamond" w:eastAsia="Garamond" w:hAnsi="Garamond" w:cs="Garamond"/>
                <w:b/>
                <w:bCs/>
                <w:color w:val="24292E"/>
              </w:rPr>
            </w:rPrChange>
          </w:rPr>
          <w:delText xml:space="preserve">           Data Generator</w:delText>
        </w:r>
      </w:del>
    </w:p>
    <w:p w14:paraId="605A9ED2" w14:textId="59531D1A" w:rsidR="0EF8317B" w:rsidRPr="0088688E" w:rsidDel="00DB43BF" w:rsidRDefault="0EF8317B" w:rsidP="0EF8317B">
      <w:pPr>
        <w:ind w:left="1440"/>
        <w:rPr>
          <w:del w:id="2054" w:author="Melissa McClure" w:date="2018-05-04T14:11:00Z"/>
          <w:rFonts w:asciiTheme="majorHAnsi" w:hAnsiTheme="majorHAnsi" w:cstheme="majorHAnsi"/>
          <w:rPrChange w:id="2055" w:author="Melissa McClure" w:date="2018-05-06T12:29:00Z">
            <w:rPr>
              <w:del w:id="2056" w:author="Melissa McClure" w:date="2018-05-04T14:11:00Z"/>
            </w:rPr>
          </w:rPrChange>
        </w:rPr>
      </w:pPr>
      <w:del w:id="2057" w:author="Melissa McClure" w:date="2018-05-04T14:11:00Z">
        <w:r w:rsidRPr="0088688E" w:rsidDel="00DB43BF">
          <w:rPr>
            <w:rFonts w:asciiTheme="majorHAnsi" w:eastAsia="Garamond" w:hAnsiTheme="majorHAnsi" w:cstheme="majorHAnsi"/>
            <w:color w:val="24292E"/>
            <w:rPrChange w:id="2058" w:author="Melissa McClure" w:date="2018-05-06T12:29:00Z">
              <w:rPr>
                <w:rFonts w:ascii="Garamond" w:eastAsia="Garamond" w:hAnsi="Garamond" w:cs="Garamond"/>
                <w:color w:val="24292E"/>
              </w:rPr>
            </w:rPrChange>
          </w:rPr>
          <w:delText>The system shall have a drop-down menu at the top of the website homepage.  The drop-down menu shall consist of 4 options (past week, past month, past three months, past school year).  The student may click on any of these to generate data reports in graph/chart style consisting of:</w:delText>
        </w:r>
      </w:del>
    </w:p>
    <w:p w14:paraId="711FFF09" w14:textId="10B2ED5B" w:rsidR="0EF8317B" w:rsidRPr="0088688E" w:rsidDel="00DB43BF" w:rsidRDefault="0EF8317B" w:rsidP="0EF8317B">
      <w:pPr>
        <w:pStyle w:val="ListParagraph"/>
        <w:numPr>
          <w:ilvl w:val="0"/>
          <w:numId w:val="4"/>
        </w:numPr>
        <w:rPr>
          <w:del w:id="2059" w:author="Melissa McClure" w:date="2018-05-04T14:11:00Z"/>
          <w:rFonts w:asciiTheme="majorHAnsi" w:hAnsiTheme="majorHAnsi" w:cstheme="majorHAnsi"/>
          <w:rPrChange w:id="2060" w:author="Melissa McClure" w:date="2018-05-06T12:29:00Z">
            <w:rPr>
              <w:del w:id="2061" w:author="Melissa McClure" w:date="2018-05-04T14:11:00Z"/>
            </w:rPr>
          </w:rPrChange>
        </w:rPr>
      </w:pPr>
      <w:del w:id="2062" w:author="Melissa McClure" w:date="2018-05-04T14:11:00Z">
        <w:r w:rsidRPr="0088688E" w:rsidDel="00DB43BF">
          <w:rPr>
            <w:rFonts w:asciiTheme="majorHAnsi" w:eastAsia="Garamond" w:hAnsiTheme="majorHAnsi" w:cstheme="majorHAnsi"/>
            <w:color w:val="24292E"/>
            <w:rPrChange w:id="2063" w:author="Melissa McClure" w:date="2018-05-06T12:29:00Z">
              <w:rPr>
                <w:rFonts w:ascii="Garamond" w:eastAsia="Garamond" w:hAnsi="Garamond" w:cs="Garamond"/>
                <w:color w:val="24292E"/>
              </w:rPr>
            </w:rPrChange>
          </w:rPr>
          <w:delText>Total community hours (per selected period)</w:delText>
        </w:r>
      </w:del>
    </w:p>
    <w:p w14:paraId="0751E998" w14:textId="651C8A3E" w:rsidR="0EF8317B" w:rsidRPr="0088688E" w:rsidDel="00DB43BF" w:rsidRDefault="0EF8317B" w:rsidP="0EF8317B">
      <w:pPr>
        <w:pStyle w:val="ListParagraph"/>
        <w:numPr>
          <w:ilvl w:val="0"/>
          <w:numId w:val="4"/>
        </w:numPr>
        <w:rPr>
          <w:del w:id="2064" w:author="Melissa McClure" w:date="2018-05-04T14:11:00Z"/>
          <w:rFonts w:asciiTheme="majorHAnsi" w:hAnsiTheme="majorHAnsi" w:cstheme="majorHAnsi"/>
          <w:rPrChange w:id="2065" w:author="Melissa McClure" w:date="2018-05-06T12:29:00Z">
            <w:rPr>
              <w:del w:id="2066" w:author="Melissa McClure" w:date="2018-05-04T14:11:00Z"/>
            </w:rPr>
          </w:rPrChange>
        </w:rPr>
      </w:pPr>
      <w:del w:id="2067" w:author="Melissa McClure" w:date="2018-05-04T14:11:00Z">
        <w:r w:rsidRPr="0088688E" w:rsidDel="00DB43BF">
          <w:rPr>
            <w:rFonts w:asciiTheme="majorHAnsi" w:eastAsia="Garamond" w:hAnsiTheme="majorHAnsi" w:cstheme="majorHAnsi"/>
            <w:color w:val="24292E"/>
            <w:rPrChange w:id="2068" w:author="Melissa McClure" w:date="2018-05-06T12:29:00Z">
              <w:rPr>
                <w:rFonts w:ascii="Garamond" w:eastAsia="Garamond" w:hAnsi="Garamond" w:cs="Garamond"/>
                <w:color w:val="24292E"/>
              </w:rPr>
            </w:rPrChange>
          </w:rPr>
          <w:delText>Percentage of hours attended (per selected period) in comparison with total hours possible (to-date)</w:delText>
        </w:r>
      </w:del>
    </w:p>
    <w:p w14:paraId="2973FCE0" w14:textId="29A5C9D2" w:rsidR="0EF8317B" w:rsidRPr="0088688E" w:rsidDel="00DB43BF" w:rsidRDefault="0EF8317B" w:rsidP="0EF8317B">
      <w:pPr>
        <w:pStyle w:val="ListParagraph"/>
        <w:numPr>
          <w:ilvl w:val="0"/>
          <w:numId w:val="4"/>
        </w:numPr>
        <w:rPr>
          <w:del w:id="2069" w:author="Melissa McClure" w:date="2018-05-04T14:11:00Z"/>
          <w:rFonts w:asciiTheme="majorHAnsi" w:hAnsiTheme="majorHAnsi" w:cstheme="majorHAnsi"/>
          <w:rPrChange w:id="2070" w:author="Melissa McClure" w:date="2018-05-06T12:29:00Z">
            <w:rPr>
              <w:del w:id="2071" w:author="Melissa McClure" w:date="2018-05-04T14:11:00Z"/>
            </w:rPr>
          </w:rPrChange>
        </w:rPr>
      </w:pPr>
      <w:del w:id="2072" w:author="Melissa McClure" w:date="2018-05-04T14:11:00Z">
        <w:r w:rsidRPr="0088688E" w:rsidDel="00DB43BF">
          <w:rPr>
            <w:rFonts w:asciiTheme="majorHAnsi" w:eastAsia="Garamond" w:hAnsiTheme="majorHAnsi" w:cstheme="majorHAnsi"/>
            <w:color w:val="24292E"/>
            <w:rPrChange w:id="2073" w:author="Melissa McClure" w:date="2018-05-06T12:29:00Z">
              <w:rPr>
                <w:rFonts w:ascii="Garamond" w:eastAsia="Garamond" w:hAnsi="Garamond" w:cs="Garamond"/>
                <w:color w:val="24292E"/>
              </w:rPr>
            </w:rPrChange>
          </w:rPr>
          <w:delText>Highest attendance streak</w:delText>
        </w:r>
      </w:del>
    </w:p>
    <w:p w14:paraId="17DB794F" w14:textId="1B12FF41" w:rsidR="0EF8317B" w:rsidRPr="0088688E" w:rsidDel="00DB43BF" w:rsidRDefault="0EF8317B" w:rsidP="0EF8317B">
      <w:pPr>
        <w:ind w:left="1440"/>
        <w:rPr>
          <w:del w:id="2074" w:author="Melissa McClure" w:date="2018-05-04T14:11:00Z"/>
          <w:rFonts w:asciiTheme="majorHAnsi" w:hAnsiTheme="majorHAnsi" w:cstheme="majorHAnsi"/>
          <w:rPrChange w:id="2075" w:author="Melissa McClure" w:date="2018-05-06T12:29:00Z">
            <w:rPr>
              <w:del w:id="2076" w:author="Melissa McClure" w:date="2018-05-04T14:11:00Z"/>
            </w:rPr>
          </w:rPrChange>
        </w:rPr>
      </w:pPr>
      <w:del w:id="2077" w:author="Melissa McClure" w:date="2018-05-04T14:11:00Z">
        <w:r w:rsidRPr="0088688E" w:rsidDel="00DB43BF">
          <w:rPr>
            <w:rFonts w:asciiTheme="majorHAnsi" w:eastAsia="Garamond" w:hAnsiTheme="majorHAnsi" w:cstheme="majorHAnsi"/>
            <w:color w:val="24292E"/>
            <w:rPrChange w:id="2078" w:author="Melissa McClure" w:date="2018-05-06T12:29:00Z">
              <w:rPr>
                <w:rFonts w:ascii="Garamond" w:eastAsia="Garamond" w:hAnsi="Garamond" w:cs="Garamond"/>
                <w:color w:val="24292E"/>
              </w:rPr>
            </w:rPrChange>
          </w:rPr>
          <w:delText>The system may track patterns of student attendance.</w:delText>
        </w:r>
      </w:del>
    </w:p>
    <w:p w14:paraId="2EBD5A5F" w14:textId="5080C426" w:rsidR="0EF8317B" w:rsidRPr="0088688E" w:rsidDel="00DB43BF" w:rsidRDefault="0EF8317B" w:rsidP="0EF8317B">
      <w:pPr>
        <w:rPr>
          <w:del w:id="2079" w:author="Melissa McClure" w:date="2018-05-04T14:11:00Z"/>
          <w:rFonts w:asciiTheme="majorHAnsi" w:hAnsiTheme="majorHAnsi" w:cstheme="majorHAnsi"/>
          <w:rPrChange w:id="2080" w:author="Melissa McClure" w:date="2018-05-06T12:29:00Z">
            <w:rPr>
              <w:del w:id="2081" w:author="Melissa McClure" w:date="2018-05-04T14:11:00Z"/>
            </w:rPr>
          </w:rPrChange>
        </w:rPr>
      </w:pPr>
      <w:del w:id="2082" w:author="Melissa McClure" w:date="2018-05-04T14:11:00Z">
        <w:r w:rsidRPr="0088688E" w:rsidDel="00DB43BF">
          <w:rPr>
            <w:rFonts w:asciiTheme="majorHAnsi" w:eastAsia="Garamond" w:hAnsiTheme="majorHAnsi" w:cstheme="majorHAnsi"/>
            <w:color w:val="24292E"/>
            <w:rPrChange w:id="2083" w:author="Melissa McClure" w:date="2018-05-06T12:29:00Z">
              <w:rPr>
                <w:rFonts w:ascii="Garamond" w:eastAsia="Garamond" w:hAnsi="Garamond" w:cs="Garamond"/>
                <w:color w:val="24292E"/>
              </w:rPr>
            </w:rPrChange>
          </w:rPr>
          <w:delText xml:space="preserve"> </w:delText>
        </w:r>
      </w:del>
    </w:p>
    <w:p w14:paraId="4FEA8E67" w14:textId="5F49F8AC" w:rsidR="0EF8317B" w:rsidRPr="0088688E" w:rsidDel="00373003" w:rsidRDefault="0EF8317B" w:rsidP="00892E5F">
      <w:pPr>
        <w:ind w:left="720"/>
        <w:rPr>
          <w:del w:id="2084" w:author="Melissa McClure" w:date="2018-05-04T14:14:00Z"/>
          <w:rFonts w:asciiTheme="majorHAnsi" w:hAnsiTheme="majorHAnsi" w:cstheme="majorHAnsi"/>
          <w:rPrChange w:id="2085" w:author="Melissa McClure" w:date="2018-05-06T12:29:00Z">
            <w:rPr>
              <w:del w:id="2086" w:author="Melissa McClure" w:date="2018-05-04T14:14:00Z"/>
            </w:rPr>
          </w:rPrChange>
        </w:rPr>
      </w:pPr>
      <w:del w:id="2087" w:author="Melissa McClure" w:date="2018-05-04T14:14:00Z">
        <w:r w:rsidRPr="0088688E" w:rsidDel="0092332C">
          <w:rPr>
            <w:rFonts w:asciiTheme="majorHAnsi" w:eastAsia="Garamond" w:hAnsiTheme="majorHAnsi" w:cstheme="majorHAnsi"/>
            <w:b/>
            <w:bCs/>
            <w:color w:val="24292E"/>
            <w:sz w:val="20"/>
            <w:szCs w:val="20"/>
            <w:rPrChange w:id="2088" w:author="Melissa McClure" w:date="2018-05-06T12:29:00Z">
              <w:rPr>
                <w:rFonts w:ascii="Garamond" w:eastAsia="Garamond" w:hAnsi="Garamond" w:cs="Garamond"/>
                <w:b/>
                <w:bCs/>
                <w:color w:val="24292E"/>
                <w:sz w:val="20"/>
                <w:szCs w:val="20"/>
              </w:rPr>
            </w:rPrChange>
          </w:rPr>
          <w:delText xml:space="preserve">FRS 9.2                </w:delText>
        </w:r>
        <w:r w:rsidRPr="0088688E" w:rsidDel="00373003">
          <w:rPr>
            <w:rFonts w:asciiTheme="majorHAnsi" w:eastAsia="Garamond" w:hAnsiTheme="majorHAnsi" w:cstheme="majorHAnsi"/>
            <w:b/>
            <w:bCs/>
            <w:color w:val="24292E"/>
            <w:rPrChange w:id="2089" w:author="Melissa McClure" w:date="2018-05-06T12:29:00Z">
              <w:rPr>
                <w:rFonts w:ascii="Garamond" w:eastAsia="Garamond" w:hAnsi="Garamond" w:cs="Garamond"/>
                <w:b/>
                <w:bCs/>
                <w:color w:val="24292E"/>
              </w:rPr>
            </w:rPrChange>
          </w:rPr>
          <w:delText>Non-Competitive Attendance Tracking</w:delText>
        </w:r>
      </w:del>
    </w:p>
    <w:p w14:paraId="63E030EF" w14:textId="290D19D3" w:rsidR="0EF8317B" w:rsidRPr="0088688E" w:rsidDel="0092332C" w:rsidRDefault="0EF8317B" w:rsidP="00892E5F">
      <w:pPr>
        <w:ind w:left="720"/>
        <w:rPr>
          <w:del w:id="2090" w:author="Melissa McClure" w:date="2018-05-04T14:14:00Z"/>
          <w:rFonts w:asciiTheme="majorHAnsi" w:hAnsiTheme="majorHAnsi" w:cstheme="majorHAnsi"/>
          <w:rPrChange w:id="2091" w:author="Melissa McClure" w:date="2018-05-06T12:29:00Z">
            <w:rPr>
              <w:del w:id="2092" w:author="Melissa McClure" w:date="2018-05-04T14:14:00Z"/>
            </w:rPr>
          </w:rPrChange>
        </w:rPr>
      </w:pPr>
      <w:del w:id="2093" w:author="Melissa McClure" w:date="2018-05-04T14:14:00Z">
        <w:r w:rsidRPr="0088688E" w:rsidDel="00373003">
          <w:rPr>
            <w:rFonts w:asciiTheme="majorHAnsi" w:eastAsia="Garamond" w:hAnsiTheme="majorHAnsi" w:cstheme="majorHAnsi"/>
            <w:b/>
            <w:bCs/>
            <w:color w:val="24292E"/>
            <w:sz w:val="20"/>
            <w:szCs w:val="20"/>
            <w:rPrChange w:id="2094" w:author="Melissa McClure" w:date="2018-05-06T12:29:00Z">
              <w:rPr>
                <w:rFonts w:ascii="Garamond" w:eastAsia="Garamond" w:hAnsi="Garamond" w:cs="Garamond"/>
                <w:b/>
                <w:bCs/>
                <w:color w:val="24292E"/>
                <w:sz w:val="20"/>
                <w:szCs w:val="20"/>
              </w:rPr>
            </w:rPrChange>
          </w:rPr>
          <w:delText xml:space="preserve">               FRS 9.2.1              </w:delText>
        </w:r>
        <w:r w:rsidRPr="0088688E" w:rsidDel="0092332C">
          <w:rPr>
            <w:rFonts w:asciiTheme="majorHAnsi" w:eastAsia="Garamond" w:hAnsiTheme="majorHAnsi" w:cstheme="majorHAnsi"/>
            <w:b/>
            <w:bCs/>
            <w:color w:val="24292E"/>
            <w:rPrChange w:id="2095" w:author="Melissa McClure" w:date="2018-05-06T12:29:00Z">
              <w:rPr>
                <w:rFonts w:ascii="Garamond" w:eastAsia="Garamond" w:hAnsi="Garamond" w:cs="Garamond"/>
                <w:b/>
                <w:bCs/>
                <w:color w:val="24292E"/>
              </w:rPr>
            </w:rPrChange>
          </w:rPr>
          <w:delText>Individual Tracking</w:delText>
        </w:r>
      </w:del>
    </w:p>
    <w:p w14:paraId="6912EDB4" w14:textId="6AD92F75" w:rsidR="0EF8317B" w:rsidRPr="0088688E" w:rsidDel="0092332C" w:rsidRDefault="0EF8317B" w:rsidP="0EF8317B">
      <w:pPr>
        <w:ind w:left="1440"/>
        <w:rPr>
          <w:del w:id="2096" w:author="Melissa McClure" w:date="2018-05-04T14:14:00Z"/>
          <w:rFonts w:asciiTheme="majorHAnsi" w:hAnsiTheme="majorHAnsi" w:cstheme="majorHAnsi"/>
          <w:rPrChange w:id="2097" w:author="Melissa McClure" w:date="2018-05-06T12:29:00Z">
            <w:rPr>
              <w:del w:id="2098" w:author="Melissa McClure" w:date="2018-05-04T14:14:00Z"/>
            </w:rPr>
          </w:rPrChange>
        </w:rPr>
      </w:pPr>
      <w:del w:id="2099" w:author="Melissa McClure" w:date="2018-05-04T14:14:00Z">
        <w:r w:rsidRPr="0088688E" w:rsidDel="0092332C">
          <w:rPr>
            <w:rFonts w:asciiTheme="majorHAnsi" w:eastAsia="Garamond" w:hAnsiTheme="majorHAnsi" w:cstheme="majorHAnsi"/>
            <w:color w:val="24292E"/>
            <w:rPrChange w:id="2100" w:author="Melissa McClure" w:date="2018-05-06T12:29:00Z">
              <w:rPr>
                <w:rFonts w:ascii="Garamond" w:eastAsia="Garamond" w:hAnsi="Garamond" w:cs="Garamond"/>
                <w:color w:val="24292E"/>
              </w:rPr>
            </w:rPrChange>
          </w:rPr>
          <w:delText>The system shall only display the attendance of the individual student to that specific student.  The system will keep the student’s attendance records private.</w:delText>
        </w:r>
      </w:del>
    </w:p>
    <w:p w14:paraId="2B9795CA" w14:textId="3D401808" w:rsidR="0EF8317B" w:rsidRPr="0088688E" w:rsidDel="005C45BD" w:rsidRDefault="0EF8317B" w:rsidP="0EF8317B">
      <w:pPr>
        <w:ind w:left="720"/>
        <w:rPr>
          <w:del w:id="2101" w:author="Melissa McClure" w:date="2018-05-04T14:12:00Z"/>
          <w:rFonts w:asciiTheme="majorHAnsi" w:hAnsiTheme="majorHAnsi" w:cstheme="majorHAnsi"/>
          <w:rPrChange w:id="2102" w:author="Melissa McClure" w:date="2018-05-06T12:29:00Z">
            <w:rPr>
              <w:del w:id="2103" w:author="Melissa McClure" w:date="2018-05-04T14:12:00Z"/>
            </w:rPr>
          </w:rPrChange>
        </w:rPr>
      </w:pPr>
      <w:del w:id="2104" w:author="Melissa McClure" w:date="2018-05-04T14:12:00Z">
        <w:r w:rsidRPr="0088688E" w:rsidDel="005C45BD">
          <w:rPr>
            <w:rFonts w:asciiTheme="majorHAnsi" w:eastAsia="Garamond" w:hAnsiTheme="majorHAnsi" w:cstheme="majorHAnsi"/>
            <w:b/>
            <w:bCs/>
            <w:color w:val="24292E"/>
            <w:sz w:val="20"/>
            <w:szCs w:val="20"/>
            <w:rPrChange w:id="2105" w:author="Melissa McClure" w:date="2018-05-06T12:29:00Z">
              <w:rPr>
                <w:rFonts w:ascii="Garamond" w:eastAsia="Garamond" w:hAnsi="Garamond" w:cs="Garamond"/>
                <w:b/>
                <w:bCs/>
                <w:color w:val="24292E"/>
                <w:sz w:val="20"/>
                <w:szCs w:val="20"/>
              </w:rPr>
            </w:rPrChange>
          </w:rPr>
          <w:delText xml:space="preserve">               FRS 9.2.2             </w:delText>
        </w:r>
        <w:r w:rsidRPr="0088688E" w:rsidDel="005C45BD">
          <w:rPr>
            <w:rFonts w:asciiTheme="majorHAnsi" w:eastAsia="Garamond" w:hAnsiTheme="majorHAnsi" w:cstheme="majorHAnsi"/>
            <w:b/>
            <w:bCs/>
            <w:color w:val="24292E"/>
            <w:rPrChange w:id="2106" w:author="Melissa McClure" w:date="2018-05-06T12:29:00Z">
              <w:rPr>
                <w:rFonts w:ascii="Garamond" w:eastAsia="Garamond" w:hAnsi="Garamond" w:cs="Garamond"/>
                <w:b/>
                <w:bCs/>
                <w:color w:val="24292E"/>
              </w:rPr>
            </w:rPrChange>
          </w:rPr>
          <w:delText>Positive Feedback</w:delText>
        </w:r>
      </w:del>
    </w:p>
    <w:p w14:paraId="0D0F82CA" w14:textId="5B28328B" w:rsidR="0EF8317B" w:rsidRPr="0088688E" w:rsidDel="005C45BD" w:rsidRDefault="0EF8317B" w:rsidP="0EF8317B">
      <w:pPr>
        <w:ind w:left="720"/>
        <w:rPr>
          <w:del w:id="2107" w:author="Melissa McClure" w:date="2018-05-04T14:12:00Z"/>
          <w:rFonts w:asciiTheme="majorHAnsi" w:hAnsiTheme="majorHAnsi" w:cstheme="majorHAnsi"/>
          <w:rPrChange w:id="2108" w:author="Melissa McClure" w:date="2018-05-06T12:29:00Z">
            <w:rPr>
              <w:del w:id="2109" w:author="Melissa McClure" w:date="2018-05-04T14:12:00Z"/>
            </w:rPr>
          </w:rPrChange>
        </w:rPr>
      </w:pPr>
      <w:del w:id="2110" w:author="Melissa McClure" w:date="2018-05-04T14:12:00Z">
        <w:r w:rsidRPr="0088688E" w:rsidDel="005C45BD">
          <w:rPr>
            <w:rFonts w:asciiTheme="majorHAnsi" w:eastAsia="Garamond" w:hAnsiTheme="majorHAnsi" w:cstheme="majorHAnsi"/>
            <w:b/>
            <w:bCs/>
            <w:color w:val="24292E"/>
            <w:rPrChange w:id="2111" w:author="Melissa McClure" w:date="2018-05-06T12:29:00Z">
              <w:rPr>
                <w:rFonts w:ascii="Garamond" w:eastAsia="Garamond" w:hAnsi="Garamond" w:cs="Garamond"/>
                <w:b/>
                <w:bCs/>
                <w:color w:val="24292E"/>
              </w:rPr>
            </w:rPrChange>
          </w:rPr>
          <w:delText xml:space="preserve">            </w:delText>
        </w:r>
        <w:r w:rsidRPr="0088688E" w:rsidDel="005C45BD">
          <w:rPr>
            <w:rFonts w:asciiTheme="majorHAnsi" w:eastAsia="Garamond" w:hAnsiTheme="majorHAnsi" w:cstheme="majorHAnsi"/>
            <w:color w:val="24292E"/>
            <w:rPrChange w:id="2112" w:author="Melissa McClure" w:date="2018-05-06T12:29:00Z">
              <w:rPr>
                <w:rFonts w:ascii="Garamond" w:eastAsia="Garamond" w:hAnsi="Garamond" w:cs="Garamond"/>
                <w:color w:val="24292E"/>
              </w:rPr>
            </w:rPrChange>
          </w:rPr>
          <w:delText>The system shall provide positive feedback statements such as:</w:delText>
        </w:r>
      </w:del>
    </w:p>
    <w:p w14:paraId="7784D2A2" w14:textId="744294E0" w:rsidR="0EF8317B" w:rsidRPr="0088688E" w:rsidDel="005C45BD" w:rsidRDefault="0EF8317B" w:rsidP="0EF8317B">
      <w:pPr>
        <w:pStyle w:val="ListParagraph"/>
        <w:numPr>
          <w:ilvl w:val="0"/>
          <w:numId w:val="3"/>
        </w:numPr>
        <w:rPr>
          <w:del w:id="2113" w:author="Melissa McClure" w:date="2018-05-04T14:12:00Z"/>
          <w:rFonts w:asciiTheme="majorHAnsi" w:hAnsiTheme="majorHAnsi" w:cstheme="majorHAnsi"/>
          <w:rPrChange w:id="2114" w:author="Melissa McClure" w:date="2018-05-06T12:29:00Z">
            <w:rPr>
              <w:del w:id="2115" w:author="Melissa McClure" w:date="2018-05-04T14:12:00Z"/>
            </w:rPr>
          </w:rPrChange>
        </w:rPr>
      </w:pPr>
      <w:del w:id="2116" w:author="Melissa McClure" w:date="2018-05-04T14:12:00Z">
        <w:r w:rsidRPr="0088688E" w:rsidDel="005C45BD">
          <w:rPr>
            <w:rFonts w:asciiTheme="majorHAnsi" w:eastAsia="Garamond" w:hAnsiTheme="majorHAnsi" w:cstheme="majorHAnsi"/>
            <w:color w:val="24292E"/>
            <w:rPrChange w:id="2117" w:author="Melissa McClure" w:date="2018-05-06T12:29:00Z">
              <w:rPr>
                <w:rFonts w:ascii="Garamond" w:eastAsia="Garamond" w:hAnsi="Garamond" w:cs="Garamond"/>
                <w:color w:val="24292E"/>
              </w:rPr>
            </w:rPrChange>
          </w:rPr>
          <w:delText>“Congratulations!  You have just beat your best attendance record of days in a row!!”</w:delText>
        </w:r>
      </w:del>
    </w:p>
    <w:p w14:paraId="33F28B13" w14:textId="3C49ACB0" w:rsidR="0EF8317B" w:rsidRPr="0088688E" w:rsidDel="005C45BD" w:rsidRDefault="0EF8317B" w:rsidP="0EF8317B">
      <w:pPr>
        <w:pStyle w:val="ListParagraph"/>
        <w:numPr>
          <w:ilvl w:val="0"/>
          <w:numId w:val="3"/>
        </w:numPr>
        <w:rPr>
          <w:del w:id="2118" w:author="Melissa McClure" w:date="2018-05-04T14:12:00Z"/>
          <w:rFonts w:asciiTheme="majorHAnsi" w:hAnsiTheme="majorHAnsi" w:cstheme="majorHAnsi"/>
          <w:rPrChange w:id="2119" w:author="Melissa McClure" w:date="2018-05-06T12:29:00Z">
            <w:rPr>
              <w:del w:id="2120" w:author="Melissa McClure" w:date="2018-05-04T14:12:00Z"/>
            </w:rPr>
          </w:rPrChange>
        </w:rPr>
      </w:pPr>
      <w:del w:id="2121" w:author="Melissa McClure" w:date="2018-05-04T14:12:00Z">
        <w:r w:rsidRPr="0088688E" w:rsidDel="005C45BD">
          <w:rPr>
            <w:rFonts w:asciiTheme="majorHAnsi" w:eastAsia="Garamond" w:hAnsiTheme="majorHAnsi" w:cstheme="majorHAnsi"/>
            <w:color w:val="24292E"/>
            <w:rPrChange w:id="2122" w:author="Melissa McClure" w:date="2018-05-06T12:29:00Z">
              <w:rPr>
                <w:rFonts w:ascii="Garamond" w:eastAsia="Garamond" w:hAnsi="Garamond" w:cs="Garamond"/>
                <w:color w:val="24292E"/>
              </w:rPr>
            </w:rPrChange>
          </w:rPr>
          <w:delText>“Holy Guacamole!  You just beat your earliest attendance record!  Keep up the good work!!”</w:delText>
        </w:r>
      </w:del>
    </w:p>
    <w:p w14:paraId="37506FAE" w14:textId="3B18782E" w:rsidR="0EF8317B" w:rsidRPr="0088688E" w:rsidDel="005C45BD" w:rsidRDefault="0EF8317B" w:rsidP="0EF8317B">
      <w:pPr>
        <w:pStyle w:val="ListParagraph"/>
        <w:numPr>
          <w:ilvl w:val="0"/>
          <w:numId w:val="3"/>
        </w:numPr>
        <w:rPr>
          <w:del w:id="2123" w:author="Melissa McClure" w:date="2018-05-04T14:12:00Z"/>
          <w:rFonts w:asciiTheme="majorHAnsi" w:hAnsiTheme="majorHAnsi" w:cstheme="majorHAnsi"/>
          <w:rPrChange w:id="2124" w:author="Melissa McClure" w:date="2018-05-06T12:29:00Z">
            <w:rPr>
              <w:del w:id="2125" w:author="Melissa McClure" w:date="2018-05-04T14:12:00Z"/>
            </w:rPr>
          </w:rPrChange>
        </w:rPr>
      </w:pPr>
      <w:del w:id="2126" w:author="Melissa McClure" w:date="2018-05-04T14:12:00Z">
        <w:r w:rsidRPr="0088688E" w:rsidDel="005C45BD">
          <w:rPr>
            <w:rFonts w:asciiTheme="majorHAnsi" w:eastAsia="Garamond" w:hAnsiTheme="majorHAnsi" w:cstheme="majorHAnsi"/>
            <w:color w:val="24292E"/>
            <w:rPrChange w:id="2127" w:author="Melissa McClure" w:date="2018-05-06T12:29:00Z">
              <w:rPr>
                <w:rFonts w:ascii="Garamond" w:eastAsia="Garamond" w:hAnsi="Garamond" w:cs="Garamond"/>
                <w:color w:val="24292E"/>
              </w:rPr>
            </w:rPrChange>
          </w:rPr>
          <w:delText>“Wow!!  If you stay the whole day, your community hours will increase by 6.4 hours, giving you a total of 246.3 community hours!!!”</w:delText>
        </w:r>
      </w:del>
    </w:p>
    <w:p w14:paraId="4B95F314" w14:textId="5D1C9EBB" w:rsidR="0EF8317B" w:rsidRPr="0088688E" w:rsidDel="005C45BD" w:rsidRDefault="0EF8317B" w:rsidP="0EF8317B">
      <w:pPr>
        <w:ind w:left="1440"/>
        <w:rPr>
          <w:del w:id="2128" w:author="Melissa McClure" w:date="2018-05-04T14:12:00Z"/>
          <w:rFonts w:asciiTheme="majorHAnsi" w:hAnsiTheme="majorHAnsi" w:cstheme="majorHAnsi"/>
          <w:rPrChange w:id="2129" w:author="Melissa McClure" w:date="2018-05-06T12:29:00Z">
            <w:rPr>
              <w:del w:id="2130" w:author="Melissa McClure" w:date="2018-05-04T14:12:00Z"/>
            </w:rPr>
          </w:rPrChange>
        </w:rPr>
      </w:pPr>
      <w:del w:id="2131" w:author="Melissa McClure" w:date="2018-05-04T14:12:00Z">
        <w:r w:rsidRPr="0088688E" w:rsidDel="005C45BD">
          <w:rPr>
            <w:rFonts w:asciiTheme="majorHAnsi" w:eastAsia="Garamond" w:hAnsiTheme="majorHAnsi" w:cstheme="majorHAnsi"/>
            <w:color w:val="24292E"/>
            <w:rPrChange w:id="2132" w:author="Melissa McClure" w:date="2018-05-06T12:29:00Z">
              <w:rPr>
                <w:rFonts w:ascii="Garamond" w:eastAsia="Garamond" w:hAnsi="Garamond" w:cs="Garamond"/>
                <w:color w:val="24292E"/>
              </w:rPr>
            </w:rPrChange>
          </w:rPr>
          <w:lastRenderedPageBreak/>
          <w:delText>The systems positive reinforcement statements shall be determined and can be changed by administrator.</w:delText>
        </w:r>
      </w:del>
    </w:p>
    <w:p w14:paraId="2C3E2917" w14:textId="2E025848" w:rsidR="0EF8317B" w:rsidRPr="0088688E" w:rsidDel="00892882" w:rsidRDefault="0EF8317B" w:rsidP="0EF8317B">
      <w:pPr>
        <w:rPr>
          <w:del w:id="2133" w:author="Melissa McClure" w:date="2018-05-13T21:47:00Z"/>
          <w:rFonts w:asciiTheme="majorHAnsi" w:hAnsiTheme="majorHAnsi" w:cstheme="majorHAnsi"/>
          <w:rPrChange w:id="2134" w:author="Melissa McClure" w:date="2018-05-06T12:29:00Z">
            <w:rPr>
              <w:del w:id="2135" w:author="Melissa McClure" w:date="2018-05-13T21:47:00Z"/>
            </w:rPr>
          </w:rPrChange>
        </w:rPr>
      </w:pPr>
      <w:del w:id="2136" w:author="Melissa McClure" w:date="2018-05-04T14:12:00Z">
        <w:r w:rsidRPr="0088688E" w:rsidDel="005C45BD">
          <w:rPr>
            <w:rFonts w:asciiTheme="majorHAnsi" w:eastAsia="Garamond" w:hAnsiTheme="majorHAnsi" w:cstheme="majorHAnsi"/>
            <w:color w:val="24292E"/>
            <w:rPrChange w:id="2137" w:author="Melissa McClure" w:date="2018-05-06T12:29:00Z">
              <w:rPr>
                <w:rFonts w:ascii="Garamond" w:eastAsia="Garamond" w:hAnsi="Garamond" w:cs="Garamond"/>
                <w:color w:val="24292E"/>
              </w:rPr>
            </w:rPrChange>
          </w:rPr>
          <w:delText xml:space="preserve"> </w:delText>
        </w:r>
      </w:del>
    </w:p>
    <w:p w14:paraId="594D3515" w14:textId="30B8102E" w:rsidR="0EF8317B" w:rsidRPr="0088688E" w:rsidRDefault="0EF8317B" w:rsidP="0EF8317B">
      <w:pPr>
        <w:rPr>
          <w:rFonts w:asciiTheme="majorHAnsi" w:hAnsiTheme="majorHAnsi" w:cstheme="majorHAnsi"/>
          <w:rPrChange w:id="2138" w:author="Melissa McClure" w:date="2018-05-06T12:29:00Z">
            <w:rPr/>
          </w:rPrChange>
        </w:rPr>
      </w:pPr>
      <w:r w:rsidRPr="0088688E">
        <w:rPr>
          <w:rFonts w:asciiTheme="majorHAnsi" w:eastAsia="Garamond" w:hAnsiTheme="majorHAnsi" w:cstheme="majorHAnsi"/>
          <w:b/>
          <w:color w:val="24292E"/>
          <w:sz w:val="28"/>
          <w:szCs w:val="28"/>
          <w:rPrChange w:id="2139" w:author="Melissa McClure" w:date="2018-05-06T12:29:00Z">
            <w:rPr>
              <w:rFonts w:ascii="Garamond" w:eastAsia="Garamond" w:hAnsi="Garamond" w:cs="Garamond"/>
              <w:b/>
              <w:bCs/>
              <w:color w:val="24292E"/>
              <w:sz w:val="28"/>
              <w:szCs w:val="28"/>
            </w:rPr>
          </w:rPrChange>
        </w:rPr>
        <w:t>10       Site Map Administrator</w:t>
      </w:r>
    </w:p>
    <w:p w14:paraId="313E37B6" w14:textId="77777777" w:rsidR="006C3ADB" w:rsidRDefault="00C63DB5" w:rsidP="0EF8317B">
      <w:pPr>
        <w:ind w:left="720"/>
        <w:rPr>
          <w:ins w:id="2140" w:author="Melissa McClure" w:date="2018-05-13T20:37:00Z"/>
          <w:rFonts w:asciiTheme="majorHAnsi" w:eastAsia="Garamond" w:hAnsiTheme="majorHAnsi" w:cstheme="majorBidi"/>
          <w:b/>
          <w:color w:val="24292E"/>
        </w:rPr>
      </w:pPr>
      <w:ins w:id="2141" w:author="McClure, Melissa" w:date="2018-05-11T17:53:00Z">
        <w:r w:rsidRPr="00715C8F">
          <w:rPr>
            <w:rFonts w:asciiTheme="majorHAnsi" w:eastAsia="Garamond" w:hAnsiTheme="majorHAnsi" w:cstheme="majorBidi"/>
            <w:b/>
            <w:color w:val="24292E"/>
            <w:rPrChange w:id="2142" w:author="McClure, Melissa" w:date="2018-05-11T17:54:00Z">
              <w:rPr>
                <w:rFonts w:asciiTheme="majorHAnsi" w:eastAsia="Garamond" w:hAnsiTheme="majorHAnsi" w:cstheme="majorBidi"/>
                <w:color w:val="24292E"/>
              </w:rPr>
            </w:rPrChange>
          </w:rPr>
          <w:t>SMA 10.1</w:t>
        </w:r>
        <w:r w:rsidRPr="00715C8F">
          <w:rPr>
            <w:rFonts w:asciiTheme="majorHAnsi" w:eastAsia="Garamond" w:hAnsiTheme="majorHAnsi" w:cstheme="majorBidi"/>
            <w:b/>
            <w:color w:val="24292E"/>
            <w:rPrChange w:id="2143" w:author="McClure, Melissa" w:date="2018-05-11T17:54:00Z">
              <w:rPr>
                <w:rFonts w:asciiTheme="majorHAnsi" w:eastAsia="Garamond" w:hAnsiTheme="majorHAnsi" w:cstheme="majorBidi"/>
                <w:color w:val="24292E"/>
              </w:rPr>
            </w:rPrChange>
          </w:rPr>
          <w:tab/>
          <w:t>Administrator Website</w:t>
        </w:r>
      </w:ins>
    </w:p>
    <w:p w14:paraId="6CEE5653" w14:textId="77777777" w:rsidR="009B01A1" w:rsidRDefault="009B01A1" w:rsidP="0EF8317B">
      <w:pPr>
        <w:ind w:left="720"/>
        <w:rPr>
          <w:ins w:id="2144" w:author="Ladera, Harrison" w:date="2018-05-12T13:39:00Z"/>
          <w:rFonts w:asciiTheme="majorHAnsi" w:eastAsia="Garamond" w:hAnsiTheme="majorHAnsi" w:cstheme="majorBidi"/>
          <w:b/>
          <w:color w:val="24292E"/>
        </w:rPr>
      </w:pPr>
    </w:p>
    <w:p w14:paraId="0434E808" w14:textId="6C5799DA" w:rsidR="0EF8317B" w:rsidRPr="00715C8F" w:rsidRDefault="00B22B68">
      <w:pPr>
        <w:ind w:left="720"/>
        <w:jc w:val="center"/>
        <w:rPr>
          <w:ins w:id="2145" w:author="McClure, Melissa" w:date="2018-05-11T17:53:00Z"/>
          <w:rFonts w:asciiTheme="majorHAnsi" w:eastAsia="Garamond" w:hAnsiTheme="majorHAnsi" w:cstheme="majorBidi"/>
          <w:b/>
          <w:color w:val="24292E"/>
          <w:rPrChange w:id="2146" w:author="Melissa McClure" w:date="2018-05-06T12:29:00Z">
            <w:rPr>
              <w:ins w:id="2147" w:author="McClure, Melissa" w:date="2018-05-11T17:53:00Z"/>
            </w:rPr>
          </w:rPrChange>
        </w:rPr>
        <w:pPrChange w:id="2148" w:author="Melissa McClure" w:date="2018-05-13T20:41:00Z">
          <w:pPr>
            <w:ind w:left="720"/>
          </w:pPr>
        </w:pPrChange>
      </w:pPr>
      <w:ins w:id="2149" w:author="Melissa McClure" w:date="2018-05-13T20:41:00Z">
        <w:r>
          <w:rPr>
            <w:noProof/>
          </w:rPr>
          <w:lastRenderedPageBreak/>
          <w:drawing>
            <wp:inline distT="0" distB="0" distL="0" distR="0" wp14:anchorId="77B62A71" wp14:editId="228720C5">
              <wp:extent cx="4736593" cy="3731883"/>
              <wp:effectExtent l="0" t="0" r="0" b="0"/>
              <wp:docPr id="2904" name="Picture 2904"/>
              <wp:cNvGraphicFramePr/>
              <a:graphic xmlns:a="http://schemas.openxmlformats.org/drawingml/2006/main">
                <a:graphicData uri="http://schemas.openxmlformats.org/drawingml/2006/picture">
                  <pic:pic xmlns:pic="http://schemas.openxmlformats.org/drawingml/2006/picture">
                    <pic:nvPicPr>
                      <pic:cNvPr id="2904" name="Picture 2904"/>
                      <pic:cNvPicPr/>
                    </pic:nvPicPr>
                    <pic:blipFill>
                      <a:blip r:embed="rId25"/>
                      <a:stretch>
                        <a:fillRect/>
                      </a:stretch>
                    </pic:blipFill>
                    <pic:spPr>
                      <a:xfrm>
                        <a:off x="0" y="0"/>
                        <a:ext cx="4736593" cy="3731883"/>
                      </a:xfrm>
                      <a:prstGeom prst="rect">
                        <a:avLst/>
                      </a:prstGeom>
                    </pic:spPr>
                  </pic:pic>
                </a:graphicData>
              </a:graphic>
            </wp:inline>
          </w:drawing>
        </w:r>
      </w:ins>
      <w:ins w:id="2150" w:author="Ladera, Harrison" w:date="2018-05-12T13:40:00Z">
        <w:del w:id="2151" w:author="Melissa McClure" w:date="2018-05-13T20:36:00Z">
          <w:r w:rsidR="00B62166" w:rsidDel="00AB7FAD">
            <w:rPr>
              <w:rFonts w:asciiTheme="majorHAnsi" w:eastAsia="Garamond" w:hAnsiTheme="majorHAnsi" w:cstheme="majorBidi"/>
              <w:b/>
              <w:i/>
              <w:noProof/>
              <w:color w:val="24292E"/>
            </w:rPr>
            <w:drawing>
              <wp:inline distT="0" distB="0" distL="0" distR="0" wp14:anchorId="379C31A7" wp14:editId="1DAC0C11">
                <wp:extent cx="5223933" cy="34194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ighLevel.png"/>
                        <pic:cNvPicPr/>
                      </pic:nvPicPr>
                      <pic:blipFill>
                        <a:blip r:embed="rId26">
                          <a:extLst>
                            <a:ext uri="{28A0092B-C50C-407E-A947-70E740481C1C}">
                              <a14:useLocalDpi xmlns:a14="http://schemas.microsoft.com/office/drawing/2010/main" val="0"/>
                            </a:ext>
                          </a:extLst>
                        </a:blip>
                        <a:stretch>
                          <a:fillRect/>
                        </a:stretch>
                      </pic:blipFill>
                      <pic:spPr>
                        <a:xfrm>
                          <a:off x="0" y="0"/>
                          <a:ext cx="5233314" cy="3425615"/>
                        </a:xfrm>
                        <a:prstGeom prst="rect">
                          <a:avLst/>
                        </a:prstGeom>
                      </pic:spPr>
                    </pic:pic>
                  </a:graphicData>
                </a:graphic>
              </wp:inline>
            </w:drawing>
          </w:r>
        </w:del>
      </w:ins>
      <w:ins w:id="2152" w:author="Viens, Phillip" w:date="2018-05-06T18:35:00Z">
        <w:del w:id="2153" w:author="McClure, Melissa" w:date="2018-05-11T17:53:00Z">
          <w:r w:rsidR="003A0315" w:rsidRPr="00715C8F" w:rsidDel="00C63DB5">
            <w:rPr>
              <w:rFonts w:asciiTheme="majorHAnsi" w:eastAsia="Garamond" w:hAnsiTheme="majorHAnsi" w:cstheme="majorBidi"/>
              <w:b/>
              <w:i/>
              <w:color w:val="24292E"/>
              <w:rPrChange w:id="2154" w:author="McClure, Melissa" w:date="2018-05-11T17:54:00Z">
                <w:rPr>
                  <w:rFonts w:asciiTheme="majorHAnsi" w:eastAsia="Garamond" w:hAnsiTheme="majorHAnsi" w:cstheme="majorBidi"/>
                  <w:i/>
                  <w:color w:val="24292E"/>
                </w:rPr>
              </w:rPrChange>
            </w:rPr>
            <w:delText>TBD</w:delText>
          </w:r>
        </w:del>
      </w:ins>
      <w:del w:id="2155" w:author="Viens, Phillip" w:date="2018-05-06T18:35:00Z">
        <w:r w:rsidR="0EF8317B" w:rsidRPr="00715C8F">
          <w:rPr>
            <w:rFonts w:asciiTheme="majorHAnsi" w:eastAsia="Garamond" w:hAnsiTheme="majorHAnsi" w:cstheme="majorHAnsi"/>
            <w:b/>
            <w:i/>
            <w:color w:val="24292E"/>
            <w:rPrChange w:id="2156" w:author="McClure, Melissa" w:date="2018-05-11T17:54:00Z">
              <w:rPr>
                <w:rFonts w:ascii="Garamond" w:eastAsia="Garamond" w:hAnsi="Garamond" w:cs="Garamond"/>
                <w:i/>
                <w:iCs/>
                <w:color w:val="24292E"/>
              </w:rPr>
            </w:rPrChange>
          </w:rPr>
          <w:delText>TBD</w:delText>
        </w:r>
      </w:del>
    </w:p>
    <w:p w14:paraId="1CD6237A" w14:textId="77777777" w:rsidR="009B01A1" w:rsidRDefault="009B01A1" w:rsidP="003D14FB">
      <w:pPr>
        <w:ind w:left="720"/>
        <w:rPr>
          <w:ins w:id="2157" w:author="Melissa McClure" w:date="2018-05-13T20:37:00Z"/>
          <w:rFonts w:asciiTheme="majorHAnsi" w:hAnsiTheme="majorHAnsi" w:cstheme="majorBidi"/>
          <w:b/>
        </w:rPr>
      </w:pPr>
    </w:p>
    <w:p w14:paraId="6C4D183D" w14:textId="77777777" w:rsidR="009B01A1" w:rsidRDefault="009B01A1" w:rsidP="003D14FB">
      <w:pPr>
        <w:ind w:left="720"/>
        <w:rPr>
          <w:ins w:id="2158" w:author="Melissa McClure" w:date="2018-05-13T20:37:00Z"/>
          <w:rFonts w:asciiTheme="majorHAnsi" w:hAnsiTheme="majorHAnsi" w:cstheme="majorBidi"/>
          <w:b/>
        </w:rPr>
      </w:pPr>
    </w:p>
    <w:p w14:paraId="68BFE8BF" w14:textId="77777777" w:rsidR="00892882" w:rsidRDefault="00892882" w:rsidP="003D14FB">
      <w:pPr>
        <w:ind w:left="720"/>
        <w:rPr>
          <w:ins w:id="2159" w:author="Melissa McClure" w:date="2018-05-13T21:47:00Z"/>
          <w:rFonts w:asciiTheme="majorHAnsi" w:hAnsiTheme="majorHAnsi" w:cstheme="majorBidi"/>
          <w:b/>
        </w:rPr>
      </w:pPr>
    </w:p>
    <w:p w14:paraId="10F62BFA" w14:textId="403C6A1E" w:rsidR="003D14FB" w:rsidRDefault="00C63DB5" w:rsidP="003D14FB">
      <w:pPr>
        <w:ind w:left="720"/>
        <w:rPr>
          <w:ins w:id="2160" w:author="Melissa McClure" w:date="2018-05-13T21:05:00Z"/>
          <w:rFonts w:asciiTheme="majorHAnsi" w:hAnsiTheme="majorHAnsi" w:cstheme="majorBidi"/>
          <w:b/>
        </w:rPr>
      </w:pPr>
      <w:ins w:id="2161" w:author="McClure, Melissa" w:date="2018-05-11T17:53:00Z">
        <w:r w:rsidRPr="00715C8F">
          <w:rPr>
            <w:rFonts w:asciiTheme="majorHAnsi" w:hAnsiTheme="majorHAnsi" w:cstheme="majorBidi"/>
            <w:b/>
            <w:rPrChange w:id="2162" w:author="McClure, Melissa" w:date="2018-05-11T17:54:00Z">
              <w:rPr>
                <w:rFonts w:asciiTheme="majorHAnsi" w:hAnsiTheme="majorHAnsi" w:cstheme="majorBidi"/>
              </w:rPr>
            </w:rPrChange>
          </w:rPr>
          <w:t>SMA 10.2</w:t>
        </w:r>
        <w:r w:rsidRPr="00715C8F">
          <w:rPr>
            <w:rFonts w:asciiTheme="majorHAnsi" w:hAnsiTheme="majorHAnsi" w:cstheme="majorBidi"/>
            <w:b/>
            <w:rPrChange w:id="2163" w:author="McClure, Melissa" w:date="2018-05-11T17:54:00Z">
              <w:rPr>
                <w:rFonts w:asciiTheme="majorHAnsi" w:hAnsiTheme="majorHAnsi" w:cstheme="majorBidi"/>
              </w:rPr>
            </w:rPrChange>
          </w:rPr>
          <w:tab/>
        </w:r>
      </w:ins>
      <w:ins w:id="2164" w:author="McClure, Melissa" w:date="2018-05-11T17:54:00Z">
        <w:r w:rsidR="00715C8F" w:rsidRPr="00715C8F">
          <w:rPr>
            <w:rFonts w:asciiTheme="majorHAnsi" w:hAnsiTheme="majorHAnsi" w:cstheme="majorBidi"/>
            <w:b/>
            <w:rPrChange w:id="2165" w:author="McClure, Melissa" w:date="2018-05-11T17:54:00Z">
              <w:rPr>
                <w:rFonts w:asciiTheme="majorHAnsi" w:hAnsiTheme="majorHAnsi" w:cstheme="majorBidi"/>
              </w:rPr>
            </w:rPrChange>
          </w:rPr>
          <w:t>Kiosk Login</w:t>
        </w:r>
      </w:ins>
    </w:p>
    <w:p w14:paraId="4CD7D117" w14:textId="77777777" w:rsidR="00827994" w:rsidRPr="003D14FB" w:rsidRDefault="00827994" w:rsidP="003D14FB">
      <w:pPr>
        <w:ind w:left="720"/>
        <w:rPr>
          <w:ins w:id="2166" w:author="Melissa McClure" w:date="2018-05-13T19:54:00Z"/>
          <w:rFonts w:asciiTheme="majorHAnsi" w:hAnsiTheme="majorHAnsi" w:cstheme="majorBidi"/>
          <w:b/>
        </w:rPr>
      </w:pPr>
    </w:p>
    <w:p w14:paraId="3F915F74" w14:textId="77777777" w:rsidR="00D96C42" w:rsidRPr="00715C8F" w:rsidRDefault="005F1345">
      <w:pPr>
        <w:ind w:left="720"/>
        <w:jc w:val="center"/>
        <w:rPr>
          <w:ins w:id="2167" w:author="McClure, Melissa" w:date="2018-05-11T17:54:00Z"/>
          <w:rFonts w:asciiTheme="majorHAnsi" w:hAnsiTheme="majorHAnsi" w:cstheme="majorBidi"/>
          <w:b/>
          <w:rPrChange w:id="2168" w:author="McClure, Melissa" w:date="2018-05-11T17:54:00Z">
            <w:rPr>
              <w:ins w:id="2169" w:author="McClure, Melissa" w:date="2018-05-11T17:54:00Z"/>
              <w:rFonts w:asciiTheme="majorHAnsi" w:hAnsiTheme="majorHAnsi" w:cstheme="majorBidi"/>
            </w:rPr>
          </w:rPrChange>
        </w:rPr>
        <w:pPrChange w:id="2170" w:author="Melissa McClure" w:date="2018-05-13T20:41:00Z">
          <w:pPr>
            <w:ind w:left="720"/>
          </w:pPr>
        </w:pPrChange>
      </w:pPr>
      <w:ins w:id="2171" w:author="Melissa McClure" w:date="2018-05-13T19:57:00Z">
        <w:r>
          <w:rPr>
            <w:noProof/>
          </w:rPr>
          <w:drawing>
            <wp:inline distT="0" distB="0" distL="0" distR="0" wp14:anchorId="2DF14107" wp14:editId="1B5883FC">
              <wp:extent cx="5023104" cy="1301891"/>
              <wp:effectExtent l="0" t="0" r="0" b="0"/>
              <wp:docPr id="1099" name="Picture 1099"/>
              <wp:cNvGraphicFramePr/>
              <a:graphic xmlns:a="http://schemas.openxmlformats.org/drawingml/2006/main">
                <a:graphicData uri="http://schemas.openxmlformats.org/drawingml/2006/picture">
                  <pic:pic xmlns:pic="http://schemas.openxmlformats.org/drawingml/2006/picture">
                    <pic:nvPicPr>
                      <pic:cNvPr id="1099" name="Picture 1099"/>
                      <pic:cNvPicPr/>
                    </pic:nvPicPr>
                    <pic:blipFill>
                      <a:blip r:embed="rId27"/>
                      <a:stretch>
                        <a:fillRect/>
                      </a:stretch>
                    </pic:blipFill>
                    <pic:spPr>
                      <a:xfrm>
                        <a:off x="0" y="0"/>
                        <a:ext cx="5023104" cy="1301891"/>
                      </a:xfrm>
                      <a:prstGeom prst="rect">
                        <a:avLst/>
                      </a:prstGeom>
                    </pic:spPr>
                  </pic:pic>
                </a:graphicData>
              </a:graphic>
            </wp:inline>
          </w:drawing>
        </w:r>
      </w:ins>
    </w:p>
    <w:p w14:paraId="05D8B310" w14:textId="77777777" w:rsidR="00827994" w:rsidRDefault="00827994" w:rsidP="0EF8317B">
      <w:pPr>
        <w:ind w:left="720"/>
        <w:rPr>
          <w:ins w:id="2172" w:author="Melissa McClure" w:date="2018-05-13T21:04:00Z"/>
          <w:rFonts w:asciiTheme="majorHAnsi" w:hAnsiTheme="majorHAnsi" w:cstheme="majorBidi"/>
          <w:b/>
        </w:rPr>
      </w:pPr>
    </w:p>
    <w:p w14:paraId="757AFFA9" w14:textId="77777777" w:rsidR="00827994" w:rsidRDefault="00827994" w:rsidP="0EF8317B">
      <w:pPr>
        <w:ind w:left="720"/>
        <w:rPr>
          <w:ins w:id="2173" w:author="Melissa McClure" w:date="2018-05-13T21:05:00Z"/>
          <w:rFonts w:asciiTheme="majorHAnsi" w:hAnsiTheme="majorHAnsi" w:cstheme="majorBidi"/>
          <w:b/>
        </w:rPr>
      </w:pPr>
    </w:p>
    <w:p w14:paraId="7370F1C2" w14:textId="77777777" w:rsidR="00827994" w:rsidRDefault="00827994" w:rsidP="0EF8317B">
      <w:pPr>
        <w:ind w:left="720"/>
        <w:rPr>
          <w:ins w:id="2174" w:author="Melissa McClure" w:date="2018-05-13T21:05:00Z"/>
          <w:rFonts w:asciiTheme="majorHAnsi" w:hAnsiTheme="majorHAnsi" w:cstheme="majorBidi"/>
          <w:b/>
        </w:rPr>
      </w:pPr>
    </w:p>
    <w:p w14:paraId="319FD941" w14:textId="77777777" w:rsidR="00C045F9" w:rsidRDefault="00C045F9" w:rsidP="0EF8317B">
      <w:pPr>
        <w:ind w:left="720"/>
        <w:rPr>
          <w:ins w:id="2175" w:author="Melissa McClure" w:date="2018-05-13T23:10:00Z"/>
          <w:rFonts w:asciiTheme="majorHAnsi" w:hAnsiTheme="majorHAnsi" w:cstheme="majorBidi"/>
          <w:b/>
        </w:rPr>
      </w:pPr>
    </w:p>
    <w:p w14:paraId="1448609F" w14:textId="77777777" w:rsidR="00C045F9" w:rsidRDefault="00C045F9" w:rsidP="0EF8317B">
      <w:pPr>
        <w:ind w:left="720"/>
        <w:rPr>
          <w:ins w:id="2176" w:author="Melissa McClure" w:date="2018-05-13T23:10:00Z"/>
          <w:rFonts w:asciiTheme="majorHAnsi" w:hAnsiTheme="majorHAnsi" w:cstheme="majorBidi"/>
          <w:b/>
        </w:rPr>
      </w:pPr>
    </w:p>
    <w:p w14:paraId="46B60DA6" w14:textId="77777777" w:rsidR="00C045F9" w:rsidRDefault="00C045F9" w:rsidP="0EF8317B">
      <w:pPr>
        <w:ind w:left="720"/>
        <w:rPr>
          <w:ins w:id="2177" w:author="Melissa McClure" w:date="2018-05-13T23:10:00Z"/>
          <w:rFonts w:asciiTheme="majorHAnsi" w:hAnsiTheme="majorHAnsi" w:cstheme="majorBidi"/>
          <w:b/>
        </w:rPr>
      </w:pPr>
    </w:p>
    <w:p w14:paraId="6A21A658" w14:textId="77777777" w:rsidR="00C045F9" w:rsidRDefault="00C045F9" w:rsidP="0EF8317B">
      <w:pPr>
        <w:ind w:left="720"/>
        <w:rPr>
          <w:ins w:id="2178" w:author="Melissa McClure" w:date="2018-05-13T23:10:00Z"/>
          <w:rFonts w:asciiTheme="majorHAnsi" w:hAnsiTheme="majorHAnsi" w:cstheme="majorBidi"/>
          <w:b/>
        </w:rPr>
      </w:pPr>
    </w:p>
    <w:p w14:paraId="5405A566" w14:textId="77777777" w:rsidR="00C045F9" w:rsidRDefault="00C045F9" w:rsidP="0EF8317B">
      <w:pPr>
        <w:ind w:left="720"/>
        <w:rPr>
          <w:ins w:id="2179" w:author="Melissa McClure" w:date="2018-05-13T23:10:00Z"/>
          <w:rFonts w:asciiTheme="majorHAnsi" w:hAnsiTheme="majorHAnsi" w:cstheme="majorBidi"/>
          <w:b/>
        </w:rPr>
      </w:pPr>
    </w:p>
    <w:p w14:paraId="6BFB355E" w14:textId="77777777" w:rsidR="00C045F9" w:rsidRDefault="00C045F9" w:rsidP="0EF8317B">
      <w:pPr>
        <w:ind w:left="720"/>
        <w:rPr>
          <w:ins w:id="2180" w:author="Melissa McClure" w:date="2018-05-13T23:10:00Z"/>
          <w:rFonts w:asciiTheme="majorHAnsi" w:hAnsiTheme="majorHAnsi" w:cstheme="majorBidi"/>
          <w:b/>
        </w:rPr>
      </w:pPr>
    </w:p>
    <w:p w14:paraId="7136E7A9" w14:textId="77777777" w:rsidR="00C045F9" w:rsidRDefault="00C045F9" w:rsidP="0EF8317B">
      <w:pPr>
        <w:ind w:left="720"/>
        <w:rPr>
          <w:ins w:id="2181" w:author="Melissa McClure" w:date="2018-05-13T23:10:00Z"/>
          <w:rFonts w:asciiTheme="majorHAnsi" w:hAnsiTheme="majorHAnsi" w:cstheme="majorBidi"/>
          <w:b/>
        </w:rPr>
      </w:pPr>
    </w:p>
    <w:p w14:paraId="26CA0125" w14:textId="77777777" w:rsidR="00C045F9" w:rsidRDefault="00C045F9" w:rsidP="0EF8317B">
      <w:pPr>
        <w:ind w:left="720"/>
        <w:rPr>
          <w:ins w:id="2182" w:author="Melissa McClure" w:date="2018-05-13T23:10:00Z"/>
          <w:rFonts w:asciiTheme="majorHAnsi" w:hAnsiTheme="majorHAnsi" w:cstheme="majorBidi"/>
          <w:b/>
        </w:rPr>
      </w:pPr>
    </w:p>
    <w:p w14:paraId="530E945D" w14:textId="77777777" w:rsidR="00C045F9" w:rsidRDefault="00C045F9" w:rsidP="0EF8317B">
      <w:pPr>
        <w:ind w:left="720"/>
        <w:rPr>
          <w:ins w:id="2183" w:author="Melissa McClure" w:date="2018-05-13T23:10:00Z"/>
          <w:rFonts w:asciiTheme="majorHAnsi" w:hAnsiTheme="majorHAnsi" w:cstheme="majorBidi"/>
          <w:b/>
        </w:rPr>
      </w:pPr>
    </w:p>
    <w:p w14:paraId="60B05A44" w14:textId="77777777" w:rsidR="00C045F9" w:rsidRDefault="00C045F9" w:rsidP="0EF8317B">
      <w:pPr>
        <w:ind w:left="720"/>
        <w:rPr>
          <w:ins w:id="2184" w:author="Melissa McClure" w:date="2018-05-13T23:10:00Z"/>
          <w:rFonts w:asciiTheme="majorHAnsi" w:hAnsiTheme="majorHAnsi" w:cstheme="majorBidi"/>
          <w:b/>
        </w:rPr>
      </w:pPr>
    </w:p>
    <w:p w14:paraId="278F91B1" w14:textId="77777777" w:rsidR="00C045F9" w:rsidRDefault="00C045F9" w:rsidP="0EF8317B">
      <w:pPr>
        <w:ind w:left="720"/>
        <w:rPr>
          <w:ins w:id="2185" w:author="Melissa McClure" w:date="2018-05-13T23:10:00Z"/>
          <w:rFonts w:asciiTheme="majorHAnsi" w:hAnsiTheme="majorHAnsi" w:cstheme="majorBidi"/>
          <w:b/>
        </w:rPr>
      </w:pPr>
    </w:p>
    <w:p w14:paraId="0D47E81C" w14:textId="77777777" w:rsidR="00C045F9" w:rsidRDefault="00C045F9" w:rsidP="0EF8317B">
      <w:pPr>
        <w:ind w:left="720"/>
        <w:rPr>
          <w:ins w:id="2186" w:author="Melissa McClure" w:date="2018-05-13T23:10:00Z"/>
          <w:rFonts w:asciiTheme="majorHAnsi" w:hAnsiTheme="majorHAnsi" w:cstheme="majorBidi"/>
          <w:b/>
        </w:rPr>
      </w:pPr>
    </w:p>
    <w:p w14:paraId="7BF988E0" w14:textId="77777777" w:rsidR="00C045F9" w:rsidRDefault="00C045F9" w:rsidP="0EF8317B">
      <w:pPr>
        <w:ind w:left="720"/>
        <w:rPr>
          <w:ins w:id="2187" w:author="Melissa McClure" w:date="2018-05-13T23:10:00Z"/>
          <w:rFonts w:asciiTheme="majorHAnsi" w:hAnsiTheme="majorHAnsi" w:cstheme="majorBidi"/>
          <w:b/>
        </w:rPr>
      </w:pPr>
    </w:p>
    <w:p w14:paraId="642014B9" w14:textId="77777777" w:rsidR="00C045F9" w:rsidRDefault="00C045F9" w:rsidP="0EF8317B">
      <w:pPr>
        <w:ind w:left="720"/>
        <w:rPr>
          <w:ins w:id="2188" w:author="Melissa McClure" w:date="2018-05-13T23:10:00Z"/>
          <w:rFonts w:asciiTheme="majorHAnsi" w:hAnsiTheme="majorHAnsi" w:cstheme="majorBidi"/>
          <w:b/>
        </w:rPr>
      </w:pPr>
    </w:p>
    <w:p w14:paraId="72C7CEB2" w14:textId="77777777" w:rsidR="00C045F9" w:rsidRDefault="00C045F9" w:rsidP="0EF8317B">
      <w:pPr>
        <w:ind w:left="720"/>
        <w:rPr>
          <w:ins w:id="2189" w:author="Melissa McClure" w:date="2018-05-13T23:10:00Z"/>
          <w:rFonts w:asciiTheme="majorHAnsi" w:hAnsiTheme="majorHAnsi" w:cstheme="majorBidi"/>
          <w:b/>
        </w:rPr>
      </w:pPr>
    </w:p>
    <w:p w14:paraId="76DC52F2" w14:textId="77777777" w:rsidR="00C045F9" w:rsidRDefault="00C045F9" w:rsidP="0EF8317B">
      <w:pPr>
        <w:ind w:left="720"/>
        <w:rPr>
          <w:ins w:id="2190" w:author="Melissa McClure" w:date="2018-05-13T23:10:00Z"/>
          <w:rFonts w:asciiTheme="majorHAnsi" w:hAnsiTheme="majorHAnsi" w:cstheme="majorBidi"/>
          <w:b/>
        </w:rPr>
      </w:pPr>
    </w:p>
    <w:p w14:paraId="720325A9" w14:textId="77777777" w:rsidR="00C045F9" w:rsidRDefault="00C045F9" w:rsidP="0EF8317B">
      <w:pPr>
        <w:ind w:left="720"/>
        <w:rPr>
          <w:ins w:id="2191" w:author="Melissa McClure" w:date="2018-05-13T23:10:00Z"/>
          <w:rFonts w:asciiTheme="majorHAnsi" w:hAnsiTheme="majorHAnsi" w:cstheme="majorBidi"/>
          <w:b/>
        </w:rPr>
      </w:pPr>
    </w:p>
    <w:p w14:paraId="7BF8DC4B" w14:textId="77777777" w:rsidR="00D80FAD" w:rsidRDefault="00D80FAD" w:rsidP="0EF8317B">
      <w:pPr>
        <w:ind w:left="720"/>
        <w:rPr>
          <w:ins w:id="2192" w:author="Melissa McClure" w:date="2018-05-13T23:23:00Z"/>
          <w:rFonts w:asciiTheme="majorHAnsi" w:hAnsiTheme="majorHAnsi" w:cstheme="majorBidi"/>
          <w:b/>
        </w:rPr>
      </w:pPr>
    </w:p>
    <w:p w14:paraId="1AD824FB" w14:textId="517E791B" w:rsidR="00715C8F" w:rsidRDefault="00715C8F" w:rsidP="0EF8317B">
      <w:pPr>
        <w:ind w:left="720"/>
        <w:rPr>
          <w:ins w:id="2193" w:author="Melissa McClure" w:date="2018-05-13T21:05:00Z"/>
          <w:rFonts w:asciiTheme="majorHAnsi" w:hAnsiTheme="majorHAnsi" w:cstheme="majorBidi"/>
          <w:b/>
        </w:rPr>
      </w:pPr>
      <w:ins w:id="2194" w:author="McClure, Melissa" w:date="2018-05-11T17:54:00Z">
        <w:r w:rsidRPr="00715C8F">
          <w:rPr>
            <w:rFonts w:asciiTheme="majorHAnsi" w:hAnsiTheme="majorHAnsi" w:cstheme="majorBidi"/>
            <w:b/>
            <w:rPrChange w:id="2195" w:author="McClure, Melissa" w:date="2018-05-11T17:54:00Z">
              <w:rPr>
                <w:rFonts w:asciiTheme="majorHAnsi" w:hAnsiTheme="majorHAnsi" w:cstheme="majorBidi"/>
              </w:rPr>
            </w:rPrChange>
          </w:rPr>
          <w:t>SMA 10.3</w:t>
        </w:r>
        <w:r w:rsidRPr="00715C8F">
          <w:rPr>
            <w:rFonts w:asciiTheme="majorHAnsi" w:hAnsiTheme="majorHAnsi" w:cstheme="majorBidi"/>
            <w:b/>
            <w:rPrChange w:id="2196" w:author="McClure, Melissa" w:date="2018-05-11T17:54:00Z">
              <w:rPr>
                <w:rFonts w:asciiTheme="majorHAnsi" w:hAnsiTheme="majorHAnsi" w:cstheme="majorBidi"/>
              </w:rPr>
            </w:rPrChange>
          </w:rPr>
          <w:tab/>
        </w:r>
      </w:ins>
      <w:ins w:id="2197" w:author="Melissa McClure" w:date="2018-05-13T21:04:00Z">
        <w:r w:rsidR="000F6E89">
          <w:rPr>
            <w:rFonts w:asciiTheme="majorHAnsi" w:hAnsiTheme="majorHAnsi" w:cstheme="majorBidi"/>
            <w:b/>
          </w:rPr>
          <w:t xml:space="preserve">TrackAdemy </w:t>
        </w:r>
        <w:r w:rsidR="00827994">
          <w:rPr>
            <w:rFonts w:asciiTheme="majorHAnsi" w:hAnsiTheme="majorHAnsi" w:cstheme="majorBidi"/>
            <w:b/>
          </w:rPr>
          <w:t>Main Page</w:t>
        </w:r>
      </w:ins>
    </w:p>
    <w:p w14:paraId="0D877E72" w14:textId="77777777" w:rsidR="00827994" w:rsidRDefault="00827994" w:rsidP="0EF8317B">
      <w:pPr>
        <w:ind w:left="720"/>
        <w:rPr>
          <w:ins w:id="2198" w:author="Melissa McClure" w:date="2018-05-13T21:04:00Z"/>
          <w:rFonts w:asciiTheme="majorHAnsi" w:hAnsiTheme="majorHAnsi" w:cstheme="majorBidi"/>
          <w:b/>
        </w:rPr>
      </w:pPr>
    </w:p>
    <w:p w14:paraId="7E1ED781" w14:textId="32213660" w:rsidR="00827994" w:rsidRPr="00827994" w:rsidRDefault="00E051DE">
      <w:pPr>
        <w:ind w:left="720"/>
        <w:jc w:val="center"/>
        <w:rPr>
          <w:rFonts w:asciiTheme="majorHAnsi" w:hAnsiTheme="majorHAnsi" w:cstheme="majorBidi"/>
          <w:rPrChange w:id="2199" w:author="Melissa McClure" w:date="2018-05-13T21:04:00Z">
            <w:rPr/>
          </w:rPrChange>
        </w:rPr>
        <w:pPrChange w:id="2200" w:author="Melissa McClure" w:date="2018-05-13T21:05:00Z">
          <w:pPr>
            <w:ind w:left="720"/>
          </w:pPr>
        </w:pPrChange>
      </w:pPr>
      <w:ins w:id="2201" w:author="Melissa McClure" w:date="2018-05-13T22:37:00Z">
        <w:r>
          <w:rPr>
            <w:noProof/>
          </w:rPr>
          <w:drawing>
            <wp:inline distT="0" distB="0" distL="0" distR="0" wp14:anchorId="0C0364C6" wp14:editId="793DBE0B">
              <wp:extent cx="4303776" cy="2588537"/>
              <wp:effectExtent l="0" t="0" r="0" b="0"/>
              <wp:docPr id="1381" name="Picture 1381"/>
              <wp:cNvGraphicFramePr/>
              <a:graphic xmlns:a="http://schemas.openxmlformats.org/drawingml/2006/main">
                <a:graphicData uri="http://schemas.openxmlformats.org/drawingml/2006/picture">
                  <pic:pic xmlns:pic="http://schemas.openxmlformats.org/drawingml/2006/picture">
                    <pic:nvPicPr>
                      <pic:cNvPr id="1381" name="Picture 1381"/>
                      <pic:cNvPicPr/>
                    </pic:nvPicPr>
                    <pic:blipFill>
                      <a:blip r:embed="rId28"/>
                      <a:stretch>
                        <a:fillRect/>
                      </a:stretch>
                    </pic:blipFill>
                    <pic:spPr>
                      <a:xfrm>
                        <a:off x="0" y="0"/>
                        <a:ext cx="4303776" cy="2588537"/>
                      </a:xfrm>
                      <a:prstGeom prst="rect">
                        <a:avLst/>
                      </a:prstGeom>
                    </pic:spPr>
                  </pic:pic>
                </a:graphicData>
              </a:graphic>
            </wp:inline>
          </w:drawing>
        </w:r>
      </w:ins>
    </w:p>
    <w:p w14:paraId="0D4C2C76" w14:textId="2C4CA8F7" w:rsidR="0EF8317B" w:rsidRPr="0088688E" w:rsidRDefault="0EF8317B" w:rsidP="0EF8317B">
      <w:pPr>
        <w:rPr>
          <w:rFonts w:asciiTheme="majorHAnsi" w:hAnsiTheme="majorHAnsi" w:cstheme="majorHAnsi"/>
          <w:rPrChange w:id="2202" w:author="Melissa McClure" w:date="2018-05-06T12:29:00Z">
            <w:rPr/>
          </w:rPrChange>
        </w:rPr>
      </w:pPr>
      <w:r w:rsidRPr="0088688E">
        <w:rPr>
          <w:rFonts w:asciiTheme="majorHAnsi" w:eastAsia="Garamond" w:hAnsiTheme="majorHAnsi" w:cstheme="majorHAnsi"/>
          <w:color w:val="24292E"/>
          <w:rPrChange w:id="2203" w:author="Melissa McClure" w:date="2018-05-06T12:29:00Z">
            <w:rPr>
              <w:rFonts w:ascii="Garamond" w:eastAsia="Garamond" w:hAnsi="Garamond" w:cs="Garamond"/>
              <w:color w:val="24292E"/>
            </w:rPr>
          </w:rPrChange>
        </w:rPr>
        <w:t xml:space="preserve"> </w:t>
      </w:r>
    </w:p>
    <w:p w14:paraId="2A672DD3" w14:textId="77777777" w:rsidR="00892882" w:rsidRDefault="00892882" w:rsidP="0EF8317B">
      <w:pPr>
        <w:rPr>
          <w:ins w:id="2204" w:author="Melissa McClure" w:date="2018-05-13T21:47:00Z"/>
          <w:rFonts w:asciiTheme="majorHAnsi" w:eastAsia="Garamond" w:hAnsiTheme="majorHAnsi" w:cstheme="majorHAnsi"/>
          <w:b/>
          <w:color w:val="24292E"/>
          <w:sz w:val="28"/>
          <w:szCs w:val="28"/>
        </w:rPr>
      </w:pPr>
    </w:p>
    <w:p w14:paraId="1B954001" w14:textId="77777777" w:rsidR="00892882" w:rsidRDefault="00623EED" w:rsidP="0EF8317B">
      <w:pPr>
        <w:rPr>
          <w:ins w:id="2205" w:author="Melissa McClure" w:date="2018-05-13T21:47:00Z"/>
          <w:rFonts w:asciiTheme="majorHAnsi" w:eastAsia="Garamond" w:hAnsiTheme="majorHAnsi" w:cstheme="majorHAnsi"/>
          <w:b/>
          <w:color w:val="24292E"/>
          <w:sz w:val="28"/>
          <w:szCs w:val="28"/>
        </w:rPr>
      </w:pPr>
      <w:ins w:id="2206" w:author="Ladera, Harrison" w:date="2018-05-13T22:36:00Z">
        <w:r>
          <w:rPr>
            <w:rFonts w:asciiTheme="majorHAnsi" w:eastAsia="Garamond" w:hAnsiTheme="majorHAnsi" w:cstheme="majorHAnsi"/>
            <w:b/>
            <w:noProof/>
            <w:color w:val="24292E"/>
            <w:sz w:val="28"/>
            <w:szCs w:val="28"/>
          </w:rPr>
          <w:drawing>
            <wp:inline distT="0" distB="0" distL="0" distR="0" wp14:anchorId="1FEFCA35" wp14:editId="214CA9EB">
              <wp:extent cx="5943600" cy="32448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verall Sitemap.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44850"/>
                      </a:xfrm>
                      <a:prstGeom prst="rect">
                        <a:avLst/>
                      </a:prstGeom>
                    </pic:spPr>
                  </pic:pic>
                </a:graphicData>
              </a:graphic>
            </wp:inline>
          </w:drawing>
        </w:r>
      </w:ins>
    </w:p>
    <w:p w14:paraId="536B8D65" w14:textId="77777777" w:rsidR="00892882" w:rsidRDefault="00892882" w:rsidP="0EF8317B">
      <w:pPr>
        <w:rPr>
          <w:ins w:id="2207" w:author="Melissa McClure" w:date="2018-05-13T21:47:00Z"/>
          <w:rFonts w:asciiTheme="majorHAnsi" w:eastAsia="Garamond" w:hAnsiTheme="majorHAnsi" w:cstheme="majorHAnsi"/>
          <w:b/>
          <w:color w:val="24292E"/>
          <w:sz w:val="28"/>
          <w:szCs w:val="28"/>
        </w:rPr>
      </w:pPr>
    </w:p>
    <w:p w14:paraId="566A2AF2" w14:textId="77777777" w:rsidR="00C045F9" w:rsidRDefault="00C045F9" w:rsidP="0EF8317B">
      <w:pPr>
        <w:rPr>
          <w:ins w:id="2208" w:author="Melissa McClure" w:date="2018-05-13T23:10:00Z"/>
          <w:rFonts w:asciiTheme="majorHAnsi" w:eastAsia="Garamond" w:hAnsiTheme="majorHAnsi" w:cstheme="majorHAnsi"/>
          <w:b/>
          <w:color w:val="24292E"/>
          <w:sz w:val="28"/>
          <w:szCs w:val="28"/>
        </w:rPr>
      </w:pPr>
    </w:p>
    <w:p w14:paraId="1FDC3C0A" w14:textId="525D0A8A" w:rsidR="0EF8317B" w:rsidRDefault="0EF8317B" w:rsidP="0EF8317B">
      <w:pPr>
        <w:rPr>
          <w:ins w:id="2209" w:author="Melissa McClure" w:date="2018-05-13T21:48:00Z"/>
          <w:rFonts w:asciiTheme="majorHAnsi" w:eastAsia="Garamond" w:hAnsiTheme="majorHAnsi" w:cstheme="majorHAnsi"/>
          <w:b/>
          <w:color w:val="24292E"/>
          <w:sz w:val="28"/>
          <w:szCs w:val="28"/>
        </w:rPr>
      </w:pPr>
      <w:r w:rsidRPr="0088688E">
        <w:rPr>
          <w:rFonts w:asciiTheme="majorHAnsi" w:eastAsia="Garamond" w:hAnsiTheme="majorHAnsi" w:cstheme="majorHAnsi"/>
          <w:b/>
          <w:color w:val="24292E"/>
          <w:sz w:val="28"/>
          <w:szCs w:val="28"/>
          <w:rPrChange w:id="2210" w:author="Melissa McClure" w:date="2018-05-06T12:29:00Z">
            <w:rPr>
              <w:rFonts w:ascii="Garamond" w:eastAsia="Garamond" w:hAnsi="Garamond" w:cs="Garamond"/>
              <w:b/>
              <w:bCs/>
              <w:color w:val="24292E"/>
              <w:sz w:val="28"/>
              <w:szCs w:val="28"/>
            </w:rPr>
          </w:rPrChange>
        </w:rPr>
        <w:t>11       Wireframes Administrator</w:t>
      </w:r>
    </w:p>
    <w:p w14:paraId="23EB9036" w14:textId="77777777" w:rsidR="00892882" w:rsidRPr="0088688E" w:rsidRDefault="00892882" w:rsidP="0EF8317B">
      <w:pPr>
        <w:rPr>
          <w:rFonts w:asciiTheme="majorHAnsi" w:hAnsiTheme="majorHAnsi" w:cstheme="majorHAnsi"/>
          <w:rPrChange w:id="2211" w:author="Melissa McClure" w:date="2018-05-06T12:29:00Z">
            <w:rPr/>
          </w:rPrChange>
        </w:rPr>
      </w:pPr>
    </w:p>
    <w:p w14:paraId="6D442066" w14:textId="43EC6F7B" w:rsidR="00A56EE6" w:rsidDel="00892882" w:rsidRDefault="003239A1">
      <w:pPr>
        <w:ind w:left="2160" w:hanging="1440"/>
        <w:rPr>
          <w:del w:id="2212" w:author="McClure, Melissa" w:date="2018-05-11T17:45:00Z"/>
          <w:rFonts w:asciiTheme="majorHAnsi" w:eastAsia="Garamond" w:hAnsiTheme="majorHAnsi" w:cstheme="majorBidi"/>
          <w:b/>
          <w:iCs/>
          <w:color w:val="24292E"/>
        </w:rPr>
      </w:pPr>
      <w:ins w:id="2213" w:author="Melissa McClure" w:date="2018-05-09T18:29:00Z">
        <w:r w:rsidRPr="00A56EE6">
          <w:rPr>
            <w:rFonts w:asciiTheme="majorHAnsi" w:eastAsia="Garamond" w:hAnsiTheme="majorHAnsi" w:cstheme="majorBidi"/>
            <w:b/>
            <w:iCs/>
            <w:color w:val="24292E"/>
            <w:rPrChange w:id="2214" w:author="Melissa McClure" w:date="2018-05-09T18:30:00Z">
              <w:rPr>
                <w:rFonts w:asciiTheme="majorHAnsi" w:eastAsia="Garamond" w:hAnsiTheme="majorHAnsi" w:cstheme="majorBidi"/>
                <w:iCs/>
                <w:color w:val="24292E"/>
              </w:rPr>
            </w:rPrChange>
          </w:rPr>
          <w:t>W</w:t>
        </w:r>
      </w:ins>
      <w:ins w:id="2215" w:author="Melissa McClure" w:date="2018-05-09T18:30:00Z">
        <w:r w:rsidRPr="00A56EE6">
          <w:rPr>
            <w:rFonts w:asciiTheme="majorHAnsi" w:eastAsia="Garamond" w:hAnsiTheme="majorHAnsi" w:cstheme="majorBidi"/>
            <w:b/>
            <w:iCs/>
            <w:color w:val="24292E"/>
            <w:rPrChange w:id="2216" w:author="Melissa McClure" w:date="2018-05-09T18:30:00Z">
              <w:rPr>
                <w:rFonts w:asciiTheme="majorHAnsi" w:eastAsia="Garamond" w:hAnsiTheme="majorHAnsi" w:cstheme="majorBidi"/>
                <w:iCs/>
                <w:color w:val="24292E"/>
              </w:rPr>
            </w:rPrChange>
          </w:rPr>
          <w:t>FA 11.1</w:t>
        </w:r>
        <w:r w:rsidRPr="00A56EE6">
          <w:rPr>
            <w:rFonts w:asciiTheme="majorHAnsi" w:eastAsia="Garamond" w:hAnsiTheme="majorHAnsi" w:cstheme="majorBidi"/>
            <w:b/>
            <w:iCs/>
            <w:color w:val="24292E"/>
            <w:rPrChange w:id="2217" w:author="Melissa McClure" w:date="2018-05-09T18:30:00Z">
              <w:rPr>
                <w:rFonts w:asciiTheme="majorHAnsi" w:eastAsia="Garamond" w:hAnsiTheme="majorHAnsi" w:cstheme="majorBidi"/>
                <w:iCs/>
                <w:color w:val="24292E"/>
              </w:rPr>
            </w:rPrChange>
          </w:rPr>
          <w:tab/>
        </w:r>
      </w:ins>
      <w:ins w:id="2218" w:author="Melissa McClure" w:date="2018-05-13T21:47:00Z">
        <w:r w:rsidR="00892882">
          <w:rPr>
            <w:rFonts w:asciiTheme="majorHAnsi" w:eastAsia="Garamond" w:hAnsiTheme="majorHAnsi" w:cstheme="majorBidi"/>
            <w:b/>
            <w:iCs/>
            <w:color w:val="24292E"/>
          </w:rPr>
          <w:t xml:space="preserve">Kiosk </w:t>
        </w:r>
      </w:ins>
      <w:ins w:id="2219" w:author="Ladera, Harrison" w:date="2018-05-13T22:37:00Z">
        <w:r w:rsidR="00623EED">
          <w:rPr>
            <w:rFonts w:asciiTheme="majorHAnsi" w:eastAsia="Garamond" w:hAnsiTheme="majorHAnsi" w:cstheme="majorBidi"/>
            <w:b/>
            <w:iCs/>
            <w:color w:val="24292E"/>
          </w:rPr>
          <w:t>Attendance Tracker</w:t>
        </w:r>
      </w:ins>
      <w:ins w:id="2220" w:author="Melissa McClure" w:date="2018-05-13T21:47:00Z">
        <w:del w:id="2221" w:author="Ladera, Harrison" w:date="2018-05-13T22:37:00Z">
          <w:r w:rsidR="00892882">
            <w:rPr>
              <w:rFonts w:asciiTheme="majorHAnsi" w:eastAsia="Garamond" w:hAnsiTheme="majorHAnsi" w:cstheme="majorBidi"/>
              <w:b/>
              <w:iCs/>
              <w:color w:val="24292E"/>
            </w:rPr>
            <w:delText>Login</w:delText>
          </w:r>
        </w:del>
      </w:ins>
    </w:p>
    <w:p w14:paraId="17939BE8" w14:textId="77777777" w:rsidR="00892882" w:rsidRDefault="00892882" w:rsidP="00A56EE6">
      <w:pPr>
        <w:ind w:left="2160" w:hanging="1440"/>
        <w:rPr>
          <w:ins w:id="2222" w:author="Melissa McClure" w:date="2018-05-13T21:48:00Z"/>
          <w:rFonts w:asciiTheme="majorHAnsi" w:eastAsia="Garamond" w:hAnsiTheme="majorHAnsi" w:cstheme="majorBidi"/>
          <w:b/>
          <w:iCs/>
          <w:color w:val="24292E"/>
        </w:rPr>
      </w:pPr>
    </w:p>
    <w:p w14:paraId="745373F5" w14:textId="77777777" w:rsidR="00715C8F" w:rsidRDefault="00715C8F">
      <w:pPr>
        <w:ind w:left="2160" w:hanging="1440"/>
        <w:rPr>
          <w:ins w:id="2223" w:author="McClure, Melissa" w:date="2018-05-11T17:55:00Z"/>
          <w:rFonts w:asciiTheme="majorHAnsi" w:eastAsia="Garamond" w:hAnsiTheme="majorHAnsi" w:cstheme="majorBidi"/>
          <w:b/>
          <w:iCs/>
          <w:color w:val="24292E"/>
        </w:rPr>
      </w:pPr>
    </w:p>
    <w:p w14:paraId="566E9937" w14:textId="77777777" w:rsidR="00623EED" w:rsidRDefault="00C100DC">
      <w:pPr>
        <w:ind w:left="2160" w:hanging="1440"/>
        <w:jc w:val="center"/>
        <w:rPr>
          <w:ins w:id="2224" w:author="Ladera, Harrison" w:date="2018-05-13T22:37:00Z"/>
          <w:rFonts w:asciiTheme="majorHAnsi" w:eastAsia="Garamond" w:hAnsiTheme="majorHAnsi" w:cstheme="majorHAnsi"/>
          <w:color w:val="24292E"/>
        </w:rPr>
        <w:pPrChange w:id="2225" w:author="Melissa McClure" w:date="2018-05-09T18:59:00Z">
          <w:pPr>
            <w:ind w:left="720"/>
          </w:pPr>
        </w:pPrChange>
      </w:pPr>
      <w:ins w:id="2226" w:author="Melissa McClure" w:date="2018-05-09T18:45:00Z">
        <w:r>
          <w:rPr>
            <w:rFonts w:asciiTheme="majorHAnsi" w:eastAsia="Garamond" w:hAnsiTheme="majorHAnsi" w:cstheme="majorHAnsi"/>
            <w:noProof/>
            <w:color w:val="24292E"/>
          </w:rPr>
          <w:drawing>
            <wp:inline distT="0" distB="0" distL="0" distR="0" wp14:anchorId="535B76AA" wp14:editId="449736CB">
              <wp:extent cx="4532382" cy="364236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39993" cy="3648476"/>
                      </a:xfrm>
                      <a:prstGeom prst="rect">
                        <a:avLst/>
                      </a:prstGeom>
                      <a:noFill/>
                      <a:ln>
                        <a:noFill/>
                      </a:ln>
                    </pic:spPr>
                  </pic:pic>
                </a:graphicData>
              </a:graphic>
            </wp:inline>
          </w:drawing>
        </w:r>
      </w:ins>
    </w:p>
    <w:p w14:paraId="26956F7B" w14:textId="02430DA4" w:rsidR="0EF8317B" w:rsidRPr="00A56EE6" w:rsidRDefault="00A61717">
      <w:pPr>
        <w:ind w:left="1440"/>
        <w:jc w:val="both"/>
        <w:rPr>
          <w:rFonts w:asciiTheme="majorHAnsi" w:eastAsia="Garamond" w:hAnsiTheme="majorHAnsi" w:cstheme="majorHAnsi"/>
          <w:color w:val="24292E"/>
          <w:rPrChange w:id="2227" w:author="Melissa McClure" w:date="2018-05-09T18:30:00Z">
            <w:rPr/>
          </w:rPrChange>
        </w:rPr>
        <w:pPrChange w:id="2228" w:author="Melissa McClure" w:date="2018-05-13T23:09:00Z">
          <w:pPr>
            <w:ind w:left="720"/>
          </w:pPr>
        </w:pPrChange>
      </w:pPr>
      <w:ins w:id="2229" w:author="Ladera, Harrison" w:date="2018-05-13T22:38:00Z">
        <w:r>
          <w:rPr>
            <w:rFonts w:asciiTheme="majorHAnsi" w:eastAsia="Garamond" w:hAnsiTheme="majorHAnsi" w:cstheme="majorHAnsi"/>
            <w:color w:val="24292E"/>
          </w:rPr>
          <w:t xml:space="preserve">Provides the interface for students to mark themselves present by clicking on their picture, and then </w:t>
        </w:r>
        <w:r w:rsidR="007558CA">
          <w:rPr>
            <w:rFonts w:asciiTheme="majorHAnsi" w:eastAsia="Garamond" w:hAnsiTheme="majorHAnsi" w:cstheme="majorHAnsi"/>
            <w:color w:val="24292E"/>
          </w:rPr>
          <w:t xml:space="preserve">marking when they leave school for the day by clicking. A checkmark appears when </w:t>
        </w:r>
      </w:ins>
      <w:ins w:id="2230" w:author="Ladera, Harrison" w:date="2018-05-13T22:39:00Z">
        <w:r w:rsidR="007558CA">
          <w:rPr>
            <w:rFonts w:asciiTheme="majorHAnsi" w:eastAsia="Garamond" w:hAnsiTheme="majorHAnsi" w:cstheme="majorHAnsi"/>
            <w:color w:val="24292E"/>
          </w:rPr>
          <w:t>the student marks themselves present</w:t>
        </w:r>
        <w:r w:rsidR="00EF5212">
          <w:rPr>
            <w:rFonts w:asciiTheme="majorHAnsi" w:eastAsia="Garamond" w:hAnsiTheme="majorHAnsi" w:cstheme="majorHAnsi"/>
            <w:color w:val="24292E"/>
          </w:rPr>
          <w:t>.</w:t>
        </w:r>
      </w:ins>
      <w:ins w:id="2231" w:author="Viens, Phillip" w:date="2018-05-06T21:00:00Z">
        <w:del w:id="2232" w:author="Melissa McClure" w:date="2018-05-09T18:29:00Z">
          <w:r w:rsidR="1CB81929" w:rsidRPr="00A56EE6" w:rsidDel="003239A1">
            <w:rPr>
              <w:rFonts w:asciiTheme="majorHAnsi" w:eastAsia="Garamond" w:hAnsiTheme="majorHAnsi" w:cstheme="majorHAnsi"/>
              <w:color w:val="24292E"/>
              <w:rPrChange w:id="2233" w:author="Melissa McClure" w:date="2018-05-09T18:30:00Z">
                <w:rPr>
                  <w:rFonts w:asciiTheme="majorHAnsi" w:eastAsia="Garamond" w:hAnsiTheme="majorHAnsi" w:cstheme="majorHAnsi"/>
                  <w:i/>
                  <w:color w:val="24292E"/>
                </w:rPr>
              </w:rPrChange>
            </w:rPr>
            <w:delText>TBD</w:delText>
          </w:r>
        </w:del>
      </w:ins>
      <w:del w:id="2234" w:author="Viens, Phillip" w:date="2018-05-06T18:35:00Z">
        <w:r w:rsidR="0EF8317B" w:rsidRPr="00A56EE6" w:rsidDel="00D96831">
          <w:rPr>
            <w:rFonts w:asciiTheme="majorHAnsi" w:eastAsia="Garamond" w:hAnsiTheme="majorHAnsi" w:cstheme="majorHAnsi"/>
            <w:color w:val="24292E"/>
            <w:rPrChange w:id="2235" w:author="Melissa McClure" w:date="2018-05-09T18:30:00Z">
              <w:rPr>
                <w:rFonts w:ascii="Garamond" w:eastAsia="Garamond" w:hAnsi="Garamond" w:cs="Garamond"/>
                <w:i/>
                <w:iCs/>
                <w:color w:val="24292E"/>
              </w:rPr>
            </w:rPrChange>
          </w:rPr>
          <w:delText>TBD</w:delText>
        </w:r>
      </w:del>
    </w:p>
    <w:p w14:paraId="63DC0160" w14:textId="69145FA0" w:rsidR="00544277" w:rsidRDefault="0EF8317B" w:rsidP="0EF8317B">
      <w:pPr>
        <w:rPr>
          <w:ins w:id="2236" w:author="Melissa McClure" w:date="2018-05-09T18:52:00Z"/>
          <w:rFonts w:asciiTheme="majorHAnsi" w:eastAsia="Garamond" w:hAnsiTheme="majorHAnsi" w:cstheme="majorHAnsi"/>
          <w:color w:val="24292E"/>
        </w:rPr>
      </w:pPr>
      <w:r w:rsidRPr="0088688E">
        <w:rPr>
          <w:rFonts w:asciiTheme="majorHAnsi" w:eastAsia="Garamond" w:hAnsiTheme="majorHAnsi" w:cstheme="majorHAnsi"/>
          <w:color w:val="24292E"/>
          <w:rPrChange w:id="2237" w:author="Melissa McClure" w:date="2018-05-06T12:29:00Z">
            <w:rPr>
              <w:rFonts w:ascii="Garamond" w:eastAsia="Garamond" w:hAnsi="Garamond" w:cs="Garamond"/>
              <w:color w:val="24292E"/>
            </w:rPr>
          </w:rPrChange>
        </w:rPr>
        <w:t xml:space="preserve"> </w:t>
      </w:r>
      <w:ins w:id="2238" w:author="Melissa McClure" w:date="2018-05-09T18:51:00Z">
        <w:r w:rsidR="00544277">
          <w:rPr>
            <w:rFonts w:asciiTheme="majorHAnsi" w:eastAsia="Garamond" w:hAnsiTheme="majorHAnsi" w:cstheme="majorHAnsi"/>
            <w:color w:val="24292E"/>
          </w:rPr>
          <w:tab/>
        </w:r>
      </w:ins>
    </w:p>
    <w:p w14:paraId="2B3FF14D" w14:textId="77777777" w:rsidR="00892882" w:rsidRDefault="00892882" w:rsidP="000D7902">
      <w:pPr>
        <w:ind w:firstLine="720"/>
        <w:rPr>
          <w:ins w:id="2239" w:author="Melissa McClure" w:date="2018-05-13T21:48:00Z"/>
          <w:rFonts w:asciiTheme="majorHAnsi" w:eastAsia="Garamond" w:hAnsiTheme="majorHAnsi" w:cstheme="majorHAnsi"/>
          <w:b/>
          <w:color w:val="24292E"/>
        </w:rPr>
      </w:pPr>
    </w:p>
    <w:p w14:paraId="092640E5" w14:textId="77777777" w:rsidR="00892882" w:rsidRDefault="00892882" w:rsidP="000D7902">
      <w:pPr>
        <w:ind w:firstLine="720"/>
        <w:rPr>
          <w:ins w:id="2240" w:author="Melissa McClure" w:date="2018-05-13T21:48:00Z"/>
          <w:rFonts w:asciiTheme="majorHAnsi" w:eastAsia="Garamond" w:hAnsiTheme="majorHAnsi" w:cstheme="majorHAnsi"/>
          <w:b/>
          <w:color w:val="24292E"/>
        </w:rPr>
      </w:pPr>
    </w:p>
    <w:p w14:paraId="23ECD0D8" w14:textId="77777777" w:rsidR="00892882" w:rsidRDefault="00892882" w:rsidP="000D7902">
      <w:pPr>
        <w:ind w:firstLine="720"/>
        <w:rPr>
          <w:ins w:id="2241" w:author="Melissa McClure" w:date="2018-05-13T21:48:00Z"/>
          <w:rFonts w:asciiTheme="majorHAnsi" w:eastAsia="Garamond" w:hAnsiTheme="majorHAnsi" w:cstheme="majorHAnsi"/>
          <w:b/>
          <w:color w:val="24292E"/>
        </w:rPr>
      </w:pPr>
    </w:p>
    <w:p w14:paraId="68F3EBC9" w14:textId="77777777" w:rsidR="00892882" w:rsidRDefault="00892882" w:rsidP="000D7902">
      <w:pPr>
        <w:ind w:firstLine="720"/>
        <w:rPr>
          <w:ins w:id="2242" w:author="Melissa McClure" w:date="2018-05-13T21:48:00Z"/>
          <w:rFonts w:asciiTheme="majorHAnsi" w:eastAsia="Garamond" w:hAnsiTheme="majorHAnsi" w:cstheme="majorHAnsi"/>
          <w:b/>
          <w:color w:val="24292E"/>
        </w:rPr>
      </w:pPr>
    </w:p>
    <w:p w14:paraId="2FFD7228" w14:textId="77777777" w:rsidR="00892882" w:rsidRDefault="00892882" w:rsidP="000D7902">
      <w:pPr>
        <w:ind w:firstLine="720"/>
        <w:rPr>
          <w:ins w:id="2243" w:author="Melissa McClure" w:date="2018-05-13T21:48:00Z"/>
          <w:rFonts w:asciiTheme="majorHAnsi" w:eastAsia="Garamond" w:hAnsiTheme="majorHAnsi" w:cstheme="majorHAnsi"/>
          <w:b/>
          <w:color w:val="24292E"/>
        </w:rPr>
      </w:pPr>
    </w:p>
    <w:p w14:paraId="16B601FB" w14:textId="77777777" w:rsidR="00892882" w:rsidRDefault="00892882" w:rsidP="000D7902">
      <w:pPr>
        <w:ind w:firstLine="720"/>
        <w:rPr>
          <w:ins w:id="2244" w:author="Melissa McClure" w:date="2018-05-13T21:48:00Z"/>
          <w:rFonts w:asciiTheme="majorHAnsi" w:eastAsia="Garamond" w:hAnsiTheme="majorHAnsi" w:cstheme="majorHAnsi"/>
          <w:b/>
          <w:color w:val="24292E"/>
        </w:rPr>
      </w:pPr>
    </w:p>
    <w:p w14:paraId="65F9C930" w14:textId="77777777" w:rsidR="00892882" w:rsidRDefault="00892882" w:rsidP="000D7902">
      <w:pPr>
        <w:ind w:firstLine="720"/>
        <w:rPr>
          <w:ins w:id="2245" w:author="Melissa McClure" w:date="2018-05-13T21:48:00Z"/>
          <w:rFonts w:asciiTheme="majorHAnsi" w:eastAsia="Garamond" w:hAnsiTheme="majorHAnsi" w:cstheme="majorHAnsi"/>
          <w:b/>
          <w:color w:val="24292E"/>
        </w:rPr>
      </w:pPr>
    </w:p>
    <w:p w14:paraId="5DD2B676" w14:textId="77777777" w:rsidR="00892882" w:rsidRDefault="00892882" w:rsidP="000D7902">
      <w:pPr>
        <w:ind w:firstLine="720"/>
        <w:rPr>
          <w:ins w:id="2246" w:author="Melissa McClure" w:date="2018-05-13T21:48:00Z"/>
          <w:rFonts w:asciiTheme="majorHAnsi" w:eastAsia="Garamond" w:hAnsiTheme="majorHAnsi" w:cstheme="majorHAnsi"/>
          <w:b/>
          <w:color w:val="24292E"/>
        </w:rPr>
      </w:pPr>
    </w:p>
    <w:p w14:paraId="05465C83" w14:textId="77777777" w:rsidR="00892882" w:rsidRDefault="00892882" w:rsidP="000D7902">
      <w:pPr>
        <w:ind w:firstLine="720"/>
        <w:rPr>
          <w:ins w:id="2247" w:author="Melissa McClure" w:date="2018-05-13T21:48:00Z"/>
          <w:rFonts w:asciiTheme="majorHAnsi" w:eastAsia="Garamond" w:hAnsiTheme="majorHAnsi" w:cstheme="majorHAnsi"/>
          <w:b/>
          <w:color w:val="24292E"/>
        </w:rPr>
      </w:pPr>
    </w:p>
    <w:p w14:paraId="7C7F7BE1" w14:textId="77777777" w:rsidR="00892882" w:rsidRDefault="00892882" w:rsidP="000D7902">
      <w:pPr>
        <w:ind w:firstLine="720"/>
        <w:rPr>
          <w:ins w:id="2248" w:author="Melissa McClure" w:date="2018-05-13T21:48:00Z"/>
          <w:rFonts w:asciiTheme="majorHAnsi" w:eastAsia="Garamond" w:hAnsiTheme="majorHAnsi" w:cstheme="majorHAnsi"/>
          <w:b/>
          <w:color w:val="24292E"/>
        </w:rPr>
      </w:pPr>
    </w:p>
    <w:p w14:paraId="0560B78D" w14:textId="7757C077" w:rsidR="0EF8317B" w:rsidRDefault="000D7902" w:rsidP="000D7902">
      <w:pPr>
        <w:ind w:firstLine="720"/>
        <w:rPr>
          <w:ins w:id="2249" w:author="Melissa McClure" w:date="2018-05-09T19:00:00Z"/>
          <w:del w:id="2250" w:author="McClure, Melissa" w:date="2018-05-11T17:45:00Z"/>
          <w:rFonts w:asciiTheme="majorHAnsi" w:eastAsia="Garamond" w:hAnsiTheme="majorHAnsi" w:cstheme="majorHAnsi"/>
          <w:b/>
          <w:color w:val="24292E"/>
        </w:rPr>
      </w:pPr>
      <w:ins w:id="2251" w:author="Melissa McClure" w:date="2018-05-09T18:51:00Z">
        <w:r w:rsidRPr="000D7902">
          <w:rPr>
            <w:rFonts w:asciiTheme="majorHAnsi" w:eastAsia="Garamond" w:hAnsiTheme="majorHAnsi" w:cstheme="majorHAnsi"/>
            <w:b/>
            <w:color w:val="24292E"/>
            <w:rPrChange w:id="2252" w:author="Melissa McClure" w:date="2018-05-09T18:52:00Z">
              <w:rPr>
                <w:rFonts w:asciiTheme="majorHAnsi" w:eastAsia="Garamond" w:hAnsiTheme="majorHAnsi" w:cstheme="majorHAnsi"/>
                <w:color w:val="24292E"/>
              </w:rPr>
            </w:rPrChange>
          </w:rPr>
          <w:t>W</w:t>
        </w:r>
        <w:r w:rsidR="00544277" w:rsidRPr="000D7902">
          <w:rPr>
            <w:rFonts w:asciiTheme="majorHAnsi" w:eastAsia="Garamond" w:hAnsiTheme="majorHAnsi" w:cstheme="majorHAnsi"/>
            <w:b/>
            <w:color w:val="24292E"/>
            <w:rPrChange w:id="2253" w:author="Melissa McClure" w:date="2018-05-09T18:52:00Z">
              <w:rPr>
                <w:rFonts w:asciiTheme="majorHAnsi" w:eastAsia="Garamond" w:hAnsiTheme="majorHAnsi" w:cstheme="majorHAnsi"/>
                <w:color w:val="24292E"/>
              </w:rPr>
            </w:rPrChange>
          </w:rPr>
          <w:t>FA 11.2</w:t>
        </w:r>
      </w:ins>
      <w:ins w:id="2254" w:author="Melissa McClure" w:date="2018-05-09T19:37:00Z">
        <w:r w:rsidR="003C0565">
          <w:rPr>
            <w:rFonts w:asciiTheme="majorHAnsi" w:eastAsia="Garamond" w:hAnsiTheme="majorHAnsi" w:cstheme="majorHAnsi"/>
            <w:color w:val="24292E"/>
          </w:rPr>
          <w:tab/>
        </w:r>
        <w:r w:rsidR="003C0565" w:rsidRPr="003C0565">
          <w:rPr>
            <w:rFonts w:asciiTheme="majorHAnsi" w:eastAsia="Garamond" w:hAnsiTheme="majorHAnsi" w:cstheme="majorHAnsi"/>
            <w:b/>
            <w:color w:val="24292E"/>
            <w:rPrChange w:id="2255" w:author="Melissa McClure" w:date="2018-05-09T19:37:00Z">
              <w:rPr>
                <w:rFonts w:asciiTheme="majorHAnsi" w:eastAsia="Garamond" w:hAnsiTheme="majorHAnsi" w:cstheme="majorHAnsi"/>
                <w:color w:val="24292E"/>
              </w:rPr>
            </w:rPrChange>
          </w:rPr>
          <w:t>Administrator</w:t>
        </w:r>
      </w:ins>
      <w:ins w:id="2256" w:author="Melissa McClure" w:date="2018-05-09T18:52:00Z">
        <w:r>
          <w:rPr>
            <w:rFonts w:asciiTheme="majorHAnsi" w:eastAsia="Garamond" w:hAnsiTheme="majorHAnsi" w:cstheme="majorHAnsi"/>
            <w:b/>
            <w:color w:val="24292E"/>
          </w:rPr>
          <w:t xml:space="preserve"> Remote Login</w:t>
        </w:r>
      </w:ins>
    </w:p>
    <w:p w14:paraId="5561645B" w14:textId="77777777" w:rsidR="00373D9A" w:rsidRDefault="00373D9A" w:rsidP="00F22D74">
      <w:pPr>
        <w:jc w:val="both"/>
        <w:rPr>
          <w:del w:id="2257" w:author="McClure, Melissa" w:date="2018-05-11T17:47:00Z"/>
          <w:rFonts w:asciiTheme="majorHAnsi" w:hAnsiTheme="majorHAnsi" w:cstheme="majorHAnsi"/>
        </w:rPr>
      </w:pPr>
    </w:p>
    <w:p w14:paraId="2DF89FEF" w14:textId="361C52FD" w:rsidR="00F22D74" w:rsidRDefault="00F22D74" w:rsidP="000D7902">
      <w:pPr>
        <w:ind w:firstLine="720"/>
        <w:rPr>
          <w:ins w:id="2258" w:author="Melissa McClure" w:date="2018-05-13T21:48:00Z"/>
          <w:rFonts w:asciiTheme="majorHAnsi" w:eastAsia="Garamond" w:hAnsiTheme="majorHAnsi" w:cstheme="majorHAnsi"/>
          <w:b/>
          <w:color w:val="24292E"/>
        </w:rPr>
      </w:pPr>
      <w:ins w:id="2259" w:author="McClure, Melissa" w:date="2018-05-11T17:47:00Z">
        <w:r>
          <w:rPr>
            <w:rFonts w:asciiTheme="majorHAnsi" w:eastAsia="Garamond" w:hAnsiTheme="majorHAnsi" w:cstheme="majorHAnsi"/>
            <w:b/>
            <w:color w:val="24292E"/>
          </w:rPr>
          <w:tab/>
        </w:r>
      </w:ins>
    </w:p>
    <w:p w14:paraId="0C5F8721" w14:textId="77777777" w:rsidR="00892882" w:rsidRDefault="00892882" w:rsidP="000D7902">
      <w:pPr>
        <w:ind w:firstLine="720"/>
        <w:rPr>
          <w:ins w:id="2260" w:author="McClure, Melissa" w:date="2018-05-11T17:47:00Z"/>
          <w:rFonts w:asciiTheme="majorHAnsi" w:eastAsia="Garamond" w:hAnsiTheme="majorHAnsi" w:cstheme="majorHAnsi"/>
          <w:b/>
          <w:color w:val="24292E"/>
        </w:rPr>
      </w:pPr>
    </w:p>
    <w:p w14:paraId="1AFB952D" w14:textId="421D0779" w:rsidR="002A2740" w:rsidRDefault="00B842ED" w:rsidP="00147D63">
      <w:pPr>
        <w:ind w:firstLine="720"/>
        <w:jc w:val="both"/>
        <w:rPr>
          <w:ins w:id="2261" w:author="Ladera, Harrison" w:date="2018-05-11T15:13:00Z"/>
        </w:rPr>
      </w:pPr>
      <w:ins w:id="2262" w:author="Melissa McClure" w:date="2018-05-09T19:02:00Z">
        <w:del w:id="2263" w:author="McClure, Melissa" w:date="2018-05-11T17:47:00Z">
          <w:r>
            <w:rPr>
              <w:rFonts w:asciiTheme="majorHAnsi" w:hAnsiTheme="majorHAnsi" w:cstheme="majorHAnsi"/>
            </w:rPr>
            <w:lastRenderedPageBreak/>
            <w:delText xml:space="preserve">  </w:delText>
          </w:r>
        </w:del>
      </w:ins>
      <w:ins w:id="2264" w:author="Melissa McClure" w:date="2018-05-09T18:59:00Z">
        <w:del w:id="2265" w:author="Ladera, Harrison" w:date="2018-05-13T22:45:00Z">
          <w:r w:rsidR="00373D9A">
            <w:rPr>
              <w:rFonts w:asciiTheme="majorHAnsi" w:hAnsiTheme="majorHAnsi" w:cstheme="majorHAnsi"/>
              <w:noProof/>
            </w:rPr>
            <w:drawing>
              <wp:inline distT="0" distB="0" distL="0" distR="0" wp14:anchorId="3A54E0CB" wp14:editId="77385DA0">
                <wp:extent cx="4968240" cy="4436225"/>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3532" cy="4485596"/>
                        </a:xfrm>
                        <a:prstGeom prst="rect">
                          <a:avLst/>
                        </a:prstGeom>
                        <a:noFill/>
                        <a:ln>
                          <a:noFill/>
                        </a:ln>
                      </pic:spPr>
                    </pic:pic>
                  </a:graphicData>
                </a:graphic>
              </wp:inline>
            </w:drawing>
          </w:r>
        </w:del>
      </w:ins>
      <w:ins w:id="2266" w:author="Ladera, Harrison" w:date="2018-05-13T22:45:00Z">
        <w:r w:rsidR="00A43852" w:rsidRPr="00A43852">
          <w:rPr>
            <w:noProof/>
          </w:rPr>
          <w:t xml:space="preserve"> </w:t>
        </w:r>
      </w:ins>
      <w:ins w:id="2267" w:author="Ladera, Harrison" w:date="2018-05-13T22:48:00Z">
        <w:r w:rsidR="00836091" w:rsidRPr="00836091">
          <w:rPr>
            <w:noProof/>
          </w:rPr>
          <w:lastRenderedPageBreak/>
          <w:drawing>
            <wp:inline distT="0" distB="0" distL="0" distR="0" wp14:anchorId="6EB4793B" wp14:editId="42009359">
              <wp:extent cx="5943600" cy="4526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526280"/>
                      </a:xfrm>
                      <a:prstGeom prst="rect">
                        <a:avLst/>
                      </a:prstGeom>
                    </pic:spPr>
                  </pic:pic>
                </a:graphicData>
              </a:graphic>
            </wp:inline>
          </w:drawing>
        </w:r>
      </w:ins>
    </w:p>
    <w:p w14:paraId="797F5F73" w14:textId="2D769561" w:rsidR="007D467D" w:rsidRDefault="00836091">
      <w:pPr>
        <w:jc w:val="both"/>
        <w:rPr>
          <w:ins w:id="2268" w:author="Ladera, Harrison" w:date="2018-05-11T15:13:00Z"/>
          <w:rFonts w:asciiTheme="majorHAnsi" w:hAnsiTheme="majorHAnsi" w:cstheme="majorHAnsi"/>
        </w:rPr>
        <w:pPrChange w:id="2269" w:author="Melissa McClure" w:date="2018-05-13T23:07:00Z">
          <w:pPr/>
        </w:pPrChange>
      </w:pPr>
      <w:ins w:id="2270" w:author="Ladera, Harrison" w:date="2018-05-13T22:49:00Z">
        <w:r>
          <w:rPr>
            <w:rFonts w:asciiTheme="majorHAnsi" w:hAnsiTheme="majorHAnsi" w:cstheme="majorHAnsi"/>
          </w:rPr>
          <w:t>Login screen from the trackademy.edu home site.</w:t>
        </w:r>
      </w:ins>
      <w:ins w:id="2271" w:author="Viens, Phillip" w:date="2018-05-13T22:55:00Z">
        <w:r w:rsidR="00207DC6">
          <w:rPr>
            <w:rFonts w:asciiTheme="majorHAnsi" w:hAnsiTheme="majorHAnsi" w:cstheme="majorHAnsi"/>
          </w:rPr>
          <w:t xml:space="preserve"> Using credentials that are specific to each ind</w:t>
        </w:r>
        <w:r w:rsidR="00CF31E8">
          <w:rPr>
            <w:rFonts w:asciiTheme="majorHAnsi" w:hAnsiTheme="majorHAnsi" w:cstheme="majorHAnsi"/>
          </w:rPr>
          <w:t>iv</w:t>
        </w:r>
      </w:ins>
      <w:ins w:id="2272" w:author="Viens, Phillip" w:date="2018-05-13T22:56:00Z">
        <w:r w:rsidR="00CF31E8">
          <w:rPr>
            <w:rFonts w:asciiTheme="majorHAnsi" w:hAnsiTheme="majorHAnsi" w:cstheme="majorHAnsi"/>
          </w:rPr>
          <w:t xml:space="preserve">idual administrator they login and can access reports and student profiles. Also has links for forgot password and </w:t>
        </w:r>
        <w:r w:rsidR="00767889">
          <w:rPr>
            <w:rFonts w:asciiTheme="majorHAnsi" w:hAnsiTheme="majorHAnsi" w:cstheme="majorHAnsi"/>
          </w:rPr>
          <w:t xml:space="preserve">username. </w:t>
        </w:r>
      </w:ins>
    </w:p>
    <w:p w14:paraId="4E47DC64" w14:textId="77777777" w:rsidR="009752E2" w:rsidRDefault="009752E2">
      <w:pPr>
        <w:rPr>
          <w:ins w:id="2273" w:author="Ladera, Harrison" w:date="2018-05-11T17:37:00Z"/>
          <w:rFonts w:asciiTheme="majorHAnsi" w:eastAsia="Garamond" w:hAnsiTheme="majorHAnsi" w:cstheme="majorHAnsi"/>
          <w:b/>
          <w:color w:val="24292E"/>
        </w:rPr>
      </w:pPr>
      <w:ins w:id="2274" w:author="Ladera, Harrison" w:date="2018-05-11T17:37:00Z">
        <w:r>
          <w:rPr>
            <w:rFonts w:asciiTheme="majorHAnsi" w:eastAsia="Garamond" w:hAnsiTheme="majorHAnsi" w:cstheme="majorHAnsi"/>
            <w:b/>
            <w:color w:val="24292E"/>
          </w:rPr>
          <w:br w:type="page"/>
        </w:r>
      </w:ins>
    </w:p>
    <w:p w14:paraId="4F6DB187" w14:textId="58FED02D" w:rsidR="00EB2BFC" w:rsidRDefault="00EB2BFC" w:rsidP="00EB2BFC">
      <w:pPr>
        <w:ind w:firstLine="720"/>
        <w:rPr>
          <w:ins w:id="2275" w:author="Melissa McClure" w:date="2018-05-13T21:48:00Z"/>
          <w:rFonts w:asciiTheme="majorHAnsi" w:eastAsia="Garamond" w:hAnsiTheme="majorHAnsi" w:cstheme="majorHAnsi"/>
          <w:b/>
          <w:color w:val="24292E"/>
        </w:rPr>
      </w:pPr>
      <w:ins w:id="2276" w:author="Ladera, Harrison" w:date="2018-05-11T15:13:00Z">
        <w:r w:rsidRPr="001031F4">
          <w:rPr>
            <w:rFonts w:asciiTheme="majorHAnsi" w:eastAsia="Garamond" w:hAnsiTheme="majorHAnsi" w:cstheme="majorHAnsi"/>
            <w:b/>
            <w:color w:val="24292E"/>
          </w:rPr>
          <w:lastRenderedPageBreak/>
          <w:t>WFA 11.</w:t>
        </w:r>
      </w:ins>
      <w:ins w:id="2277" w:author="Ladera, Harrison" w:date="2018-05-11T15:26:00Z">
        <w:r w:rsidR="00A84436">
          <w:rPr>
            <w:rFonts w:asciiTheme="majorHAnsi" w:eastAsia="Garamond" w:hAnsiTheme="majorHAnsi" w:cstheme="majorHAnsi"/>
            <w:b/>
            <w:color w:val="24292E"/>
          </w:rPr>
          <w:t>3</w:t>
        </w:r>
      </w:ins>
      <w:ins w:id="2278" w:author="Ladera, Harrison" w:date="2018-05-11T15:13:00Z">
        <w:r>
          <w:rPr>
            <w:rFonts w:asciiTheme="majorHAnsi" w:eastAsia="Garamond" w:hAnsiTheme="majorHAnsi" w:cstheme="majorHAnsi"/>
            <w:color w:val="24292E"/>
          </w:rPr>
          <w:tab/>
        </w:r>
        <w:r w:rsidRPr="001031F4">
          <w:rPr>
            <w:rFonts w:asciiTheme="majorHAnsi" w:eastAsia="Garamond" w:hAnsiTheme="majorHAnsi" w:cstheme="majorHAnsi"/>
            <w:b/>
            <w:color w:val="24292E"/>
          </w:rPr>
          <w:t>Administrator</w:t>
        </w:r>
        <w:r>
          <w:rPr>
            <w:rFonts w:asciiTheme="majorHAnsi" w:eastAsia="Garamond" w:hAnsiTheme="majorHAnsi" w:cstheme="majorHAnsi"/>
            <w:b/>
            <w:color w:val="24292E"/>
          </w:rPr>
          <w:t xml:space="preserve"> </w:t>
        </w:r>
        <w:del w:id="2279" w:author="Melissa McClure" w:date="2018-05-13T21:48:00Z">
          <w:r w:rsidDel="00892882">
            <w:rPr>
              <w:rFonts w:asciiTheme="majorHAnsi" w:eastAsia="Garamond" w:hAnsiTheme="majorHAnsi" w:cstheme="majorHAnsi"/>
              <w:b/>
              <w:color w:val="24292E"/>
            </w:rPr>
            <w:delText xml:space="preserve">Post-Login </w:delText>
          </w:r>
        </w:del>
        <w:r>
          <w:rPr>
            <w:rFonts w:asciiTheme="majorHAnsi" w:eastAsia="Garamond" w:hAnsiTheme="majorHAnsi" w:cstheme="majorHAnsi"/>
            <w:b/>
            <w:color w:val="24292E"/>
          </w:rPr>
          <w:t>Home</w:t>
        </w:r>
      </w:ins>
      <w:ins w:id="2280" w:author="Melissa McClure" w:date="2018-05-13T21:49:00Z">
        <w:r w:rsidR="00892882">
          <w:rPr>
            <w:rFonts w:asciiTheme="majorHAnsi" w:eastAsia="Garamond" w:hAnsiTheme="majorHAnsi" w:cstheme="majorHAnsi"/>
            <w:b/>
            <w:color w:val="24292E"/>
          </w:rPr>
          <w:t xml:space="preserve"> Page</w:t>
        </w:r>
      </w:ins>
    </w:p>
    <w:p w14:paraId="0E1E4FD2" w14:textId="77777777" w:rsidR="00892882" w:rsidRDefault="00892882" w:rsidP="00EB2BFC">
      <w:pPr>
        <w:ind w:firstLine="720"/>
        <w:rPr>
          <w:ins w:id="2281" w:author="Ladera, Harrison" w:date="2018-05-11T15:14:00Z"/>
          <w:rFonts w:asciiTheme="majorHAnsi" w:eastAsia="Garamond" w:hAnsiTheme="majorHAnsi" w:cstheme="majorHAnsi"/>
          <w:b/>
          <w:color w:val="24292E"/>
        </w:rPr>
      </w:pPr>
    </w:p>
    <w:p w14:paraId="1B6B9838" w14:textId="4F611789" w:rsidR="00D82BE5" w:rsidRDefault="00F879AA" w:rsidP="009374EE">
      <w:pPr>
        <w:ind w:firstLine="720"/>
        <w:jc w:val="center"/>
        <w:rPr>
          <w:ins w:id="2282" w:author="Ladera, Harrison" w:date="2018-05-11T15:26:00Z"/>
          <w:rFonts w:asciiTheme="majorHAnsi" w:eastAsia="Garamond" w:hAnsiTheme="majorHAnsi" w:cstheme="majorHAnsi"/>
          <w:b/>
          <w:color w:val="24292E"/>
        </w:rPr>
      </w:pPr>
      <w:ins w:id="2283" w:author="Ladera, Harrison" w:date="2018-05-11T17:34:00Z">
        <w:r w:rsidRPr="00F879AA">
          <w:rPr>
            <w:rFonts w:asciiTheme="majorHAnsi" w:eastAsia="Garamond" w:hAnsiTheme="majorHAnsi" w:cstheme="majorHAnsi"/>
            <w:b/>
            <w:noProof/>
            <w:color w:val="24292E"/>
          </w:rPr>
          <w:drawing>
            <wp:inline distT="0" distB="0" distL="0" distR="0" wp14:anchorId="57F84CD4" wp14:editId="493C58C0">
              <wp:extent cx="5399327" cy="38252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3264" cy="3835114"/>
                      </a:xfrm>
                      <a:prstGeom prst="rect">
                        <a:avLst/>
                      </a:prstGeom>
                    </pic:spPr>
                  </pic:pic>
                </a:graphicData>
              </a:graphic>
            </wp:inline>
          </w:drawing>
        </w:r>
      </w:ins>
    </w:p>
    <w:p w14:paraId="1B9E7A2F" w14:textId="2256F5D2" w:rsidR="00294AD3" w:rsidRPr="00D703EF" w:rsidRDefault="00294AD3">
      <w:pPr>
        <w:ind w:left="720"/>
        <w:jc w:val="both"/>
        <w:rPr>
          <w:ins w:id="2284" w:author="Ladera, Harrison" w:date="2018-05-11T15:26:00Z"/>
          <w:rFonts w:asciiTheme="majorHAnsi" w:eastAsia="Garamond" w:hAnsiTheme="majorHAnsi" w:cstheme="majorHAnsi"/>
          <w:color w:val="24292E"/>
          <w:rPrChange w:id="2285" w:author="Melissa McClure" w:date="2018-05-13T23:09:00Z">
            <w:rPr>
              <w:ins w:id="2286" w:author="Ladera, Harrison" w:date="2018-05-11T15:26:00Z"/>
              <w:rFonts w:asciiTheme="majorHAnsi" w:eastAsia="Garamond" w:hAnsiTheme="majorHAnsi" w:cstheme="majorHAnsi"/>
              <w:b/>
              <w:color w:val="24292E"/>
            </w:rPr>
          </w:rPrChange>
        </w:rPr>
        <w:pPrChange w:id="2287" w:author="Melissa McClure" w:date="2018-05-13T23:07:00Z">
          <w:pPr>
            <w:ind w:firstLine="720"/>
          </w:pPr>
        </w:pPrChange>
      </w:pPr>
      <w:ins w:id="2288" w:author="Ladera, Harrison" w:date="2018-05-13T22:49:00Z">
        <w:r w:rsidRPr="00A06BA0">
          <w:rPr>
            <w:rFonts w:asciiTheme="majorHAnsi" w:eastAsia="Garamond" w:hAnsiTheme="majorHAnsi" w:cstheme="majorHAnsi"/>
            <w:color w:val="24292E"/>
            <w:rPrChange w:id="2289" w:author="Brian Doersch" w:date="2018-05-13T22:55:00Z">
              <w:rPr>
                <w:rFonts w:asciiTheme="majorHAnsi" w:eastAsia="Garamond" w:hAnsiTheme="majorHAnsi" w:cstheme="majorHAnsi"/>
                <w:b/>
                <w:color w:val="24292E"/>
              </w:rPr>
            </w:rPrChange>
          </w:rPr>
          <w:t>Home screen once the administrator logs in.</w:t>
        </w:r>
      </w:ins>
      <w:ins w:id="2290" w:author="Viens, Phillip" w:date="2018-05-13T22:54:00Z">
        <w:r w:rsidR="00EA5282">
          <w:rPr>
            <w:rFonts w:asciiTheme="majorHAnsi" w:eastAsia="Garamond" w:hAnsiTheme="majorHAnsi" w:cstheme="majorHAnsi"/>
            <w:b/>
            <w:color w:val="24292E"/>
          </w:rPr>
          <w:t xml:space="preserve"> </w:t>
        </w:r>
        <w:r w:rsidR="00EA5282" w:rsidRPr="00D703EF">
          <w:rPr>
            <w:rFonts w:asciiTheme="majorHAnsi" w:eastAsia="Garamond" w:hAnsiTheme="majorHAnsi" w:cstheme="majorHAnsi"/>
            <w:color w:val="24292E"/>
            <w:rPrChange w:id="2291" w:author="Melissa McClure" w:date="2018-05-13T23:09:00Z">
              <w:rPr>
                <w:rFonts w:asciiTheme="majorHAnsi" w:eastAsia="Garamond" w:hAnsiTheme="majorHAnsi" w:cstheme="majorHAnsi"/>
                <w:b/>
                <w:color w:val="24292E"/>
              </w:rPr>
            </w:rPrChange>
          </w:rPr>
          <w:t>Simple diagram showing students attendance streak for that week</w:t>
        </w:r>
      </w:ins>
      <w:ins w:id="2292" w:author="Viens, Phillip" w:date="2018-05-13T22:55:00Z">
        <w:r w:rsidR="00EA5282" w:rsidRPr="00D703EF">
          <w:rPr>
            <w:rFonts w:asciiTheme="majorHAnsi" w:eastAsia="Garamond" w:hAnsiTheme="majorHAnsi" w:cstheme="majorHAnsi"/>
            <w:color w:val="24292E"/>
            <w:rPrChange w:id="2293" w:author="Melissa McClure" w:date="2018-05-13T23:09:00Z">
              <w:rPr>
                <w:rFonts w:asciiTheme="majorHAnsi" w:eastAsia="Garamond" w:hAnsiTheme="majorHAnsi" w:cstheme="majorHAnsi"/>
                <w:b/>
                <w:color w:val="24292E"/>
              </w:rPr>
            </w:rPrChange>
          </w:rPr>
          <w:t>.</w:t>
        </w:r>
      </w:ins>
    </w:p>
    <w:p w14:paraId="67F61CC4" w14:textId="77777777" w:rsidR="009752E2" w:rsidRDefault="009752E2">
      <w:pPr>
        <w:rPr>
          <w:ins w:id="2294" w:author="Ladera, Harrison" w:date="2018-05-11T17:36:00Z"/>
          <w:rFonts w:asciiTheme="majorHAnsi" w:eastAsia="Garamond" w:hAnsiTheme="majorHAnsi" w:cstheme="majorHAnsi"/>
          <w:b/>
          <w:color w:val="24292E"/>
        </w:rPr>
      </w:pPr>
      <w:ins w:id="2295" w:author="Ladera, Harrison" w:date="2018-05-11T17:36:00Z">
        <w:r>
          <w:rPr>
            <w:rFonts w:asciiTheme="majorHAnsi" w:eastAsia="Garamond" w:hAnsiTheme="majorHAnsi" w:cstheme="majorHAnsi"/>
            <w:b/>
            <w:color w:val="24292E"/>
          </w:rPr>
          <w:br w:type="page"/>
        </w:r>
      </w:ins>
    </w:p>
    <w:p w14:paraId="33645DD5" w14:textId="623A0C48" w:rsidR="00A84436" w:rsidRDefault="00A84436" w:rsidP="00A84436">
      <w:pPr>
        <w:ind w:firstLine="720"/>
        <w:rPr>
          <w:ins w:id="2296" w:author="Melissa McClure" w:date="2018-05-13T21:49:00Z"/>
          <w:rFonts w:asciiTheme="majorHAnsi" w:eastAsia="Garamond" w:hAnsiTheme="majorHAnsi" w:cstheme="majorHAnsi"/>
          <w:b/>
          <w:color w:val="24292E"/>
        </w:rPr>
      </w:pPr>
      <w:ins w:id="2297" w:author="Ladera, Harrison" w:date="2018-05-11T15:26:00Z">
        <w:r w:rsidRPr="001031F4">
          <w:rPr>
            <w:rFonts w:asciiTheme="majorHAnsi" w:eastAsia="Garamond" w:hAnsiTheme="majorHAnsi" w:cstheme="majorHAnsi"/>
            <w:b/>
            <w:color w:val="24292E"/>
          </w:rPr>
          <w:lastRenderedPageBreak/>
          <w:t>WFA 11.</w:t>
        </w:r>
      </w:ins>
      <w:ins w:id="2298" w:author="Ladera, Harrison" w:date="2018-05-11T15:27:00Z">
        <w:r w:rsidR="006B0EA3">
          <w:rPr>
            <w:rFonts w:asciiTheme="majorHAnsi" w:eastAsia="Garamond" w:hAnsiTheme="majorHAnsi" w:cstheme="majorHAnsi"/>
            <w:b/>
            <w:color w:val="24292E"/>
          </w:rPr>
          <w:t>4</w:t>
        </w:r>
      </w:ins>
      <w:ins w:id="2299" w:author="Ladera, Harrison" w:date="2018-05-11T15:26:00Z">
        <w:r>
          <w:rPr>
            <w:rFonts w:asciiTheme="majorHAnsi" w:eastAsia="Garamond" w:hAnsiTheme="majorHAnsi" w:cstheme="majorHAnsi"/>
            <w:color w:val="24292E"/>
          </w:rPr>
          <w:tab/>
        </w:r>
        <w:r w:rsidRPr="001031F4">
          <w:rPr>
            <w:rFonts w:asciiTheme="majorHAnsi" w:eastAsia="Garamond" w:hAnsiTheme="majorHAnsi" w:cstheme="majorHAnsi"/>
            <w:b/>
            <w:color w:val="24292E"/>
          </w:rPr>
          <w:t>Administrator</w:t>
        </w:r>
        <w:r>
          <w:rPr>
            <w:rFonts w:asciiTheme="majorHAnsi" w:eastAsia="Garamond" w:hAnsiTheme="majorHAnsi" w:cstheme="majorHAnsi"/>
            <w:b/>
            <w:color w:val="24292E"/>
          </w:rPr>
          <w:t xml:space="preserve"> </w:t>
        </w:r>
      </w:ins>
      <w:ins w:id="2300" w:author="Ladera, Harrison" w:date="2018-05-11T15:27:00Z">
        <w:r w:rsidR="006B0EA3">
          <w:rPr>
            <w:rFonts w:asciiTheme="majorHAnsi" w:eastAsia="Garamond" w:hAnsiTheme="majorHAnsi" w:cstheme="majorHAnsi"/>
            <w:b/>
            <w:color w:val="24292E"/>
          </w:rPr>
          <w:t>Report Generator</w:t>
        </w:r>
      </w:ins>
    </w:p>
    <w:p w14:paraId="0A8B9DCB" w14:textId="77777777" w:rsidR="00892882" w:rsidRDefault="00892882" w:rsidP="00A84436">
      <w:pPr>
        <w:ind w:firstLine="720"/>
        <w:rPr>
          <w:ins w:id="2301" w:author="Ladera, Harrison" w:date="2018-05-11T15:26:00Z"/>
          <w:rFonts w:asciiTheme="majorHAnsi" w:eastAsia="Garamond" w:hAnsiTheme="majorHAnsi" w:cstheme="majorHAnsi"/>
          <w:b/>
          <w:color w:val="24292E"/>
        </w:rPr>
      </w:pPr>
    </w:p>
    <w:p w14:paraId="3E197BC9" w14:textId="6EDA6658" w:rsidR="00A84436" w:rsidRDefault="00352DC4">
      <w:pPr>
        <w:ind w:firstLine="720"/>
        <w:jc w:val="center"/>
        <w:rPr>
          <w:ins w:id="2302" w:author="Ladera, Harrison" w:date="2018-05-11T15:27:00Z"/>
          <w:rFonts w:asciiTheme="majorHAnsi" w:eastAsia="Garamond" w:hAnsiTheme="majorHAnsi" w:cstheme="majorHAnsi"/>
          <w:b/>
          <w:color w:val="24292E"/>
        </w:rPr>
        <w:pPrChange w:id="2303" w:author="McClure, Melissa" w:date="2018-05-11T18:17:00Z">
          <w:pPr>
            <w:ind w:firstLine="720"/>
          </w:pPr>
        </w:pPrChange>
      </w:pPr>
      <w:ins w:id="2304" w:author="Ladera, Harrison" w:date="2018-05-11T17:34:00Z">
        <w:r w:rsidRPr="00352DC4">
          <w:rPr>
            <w:rFonts w:asciiTheme="majorHAnsi" w:eastAsia="Garamond" w:hAnsiTheme="majorHAnsi" w:cstheme="majorHAnsi"/>
            <w:b/>
            <w:noProof/>
            <w:color w:val="24292E"/>
          </w:rPr>
          <w:drawing>
            <wp:inline distT="0" distB="0" distL="0" distR="0" wp14:anchorId="13592172" wp14:editId="55A9D197">
              <wp:extent cx="5302590" cy="403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10861" cy="4044899"/>
                      </a:xfrm>
                      <a:prstGeom prst="rect">
                        <a:avLst/>
                      </a:prstGeom>
                    </pic:spPr>
                  </pic:pic>
                </a:graphicData>
              </a:graphic>
            </wp:inline>
          </w:drawing>
        </w:r>
      </w:ins>
    </w:p>
    <w:p w14:paraId="6ACEB023" w14:textId="034A16EC" w:rsidR="00294AD3" w:rsidRDefault="00294AD3" w:rsidP="00D703EF">
      <w:pPr>
        <w:ind w:left="720"/>
        <w:rPr>
          <w:ins w:id="2305" w:author="Viens, Phillip" w:date="2018-05-13T22:54:00Z"/>
          <w:rFonts w:asciiTheme="majorHAnsi" w:eastAsia="Garamond" w:hAnsiTheme="majorHAnsi" w:cstheme="majorHAnsi"/>
          <w:color w:val="24292E"/>
        </w:rPr>
      </w:pPr>
      <w:ins w:id="2306" w:author="Ladera, Harrison" w:date="2018-05-13T22:49:00Z">
        <w:r w:rsidRPr="00A06BA0">
          <w:rPr>
            <w:rFonts w:asciiTheme="majorHAnsi" w:eastAsia="Garamond" w:hAnsiTheme="majorHAnsi" w:cstheme="majorHAnsi"/>
            <w:color w:val="24292E"/>
            <w:rPrChange w:id="2307" w:author="Brian Doersch" w:date="2018-05-13T22:55:00Z">
              <w:rPr>
                <w:rFonts w:asciiTheme="majorHAnsi" w:eastAsia="Garamond" w:hAnsiTheme="majorHAnsi" w:cstheme="majorHAnsi"/>
                <w:b/>
                <w:color w:val="24292E"/>
              </w:rPr>
            </w:rPrChange>
          </w:rPr>
          <w:t xml:space="preserve">What the administrator sees </w:t>
        </w:r>
      </w:ins>
      <w:ins w:id="2308" w:author="Ladera, Harrison" w:date="2018-05-13T22:50:00Z">
        <w:r w:rsidRPr="00A06BA0">
          <w:rPr>
            <w:rFonts w:asciiTheme="majorHAnsi" w:eastAsia="Garamond" w:hAnsiTheme="majorHAnsi" w:cstheme="majorHAnsi"/>
            <w:color w:val="24292E"/>
            <w:rPrChange w:id="2309" w:author="Brian Doersch" w:date="2018-05-13T22:55:00Z">
              <w:rPr>
                <w:rFonts w:asciiTheme="majorHAnsi" w:eastAsia="Garamond" w:hAnsiTheme="majorHAnsi" w:cstheme="majorHAnsi"/>
                <w:b/>
                <w:color w:val="24292E"/>
              </w:rPr>
            </w:rPrChange>
          </w:rPr>
          <w:t>after clicking “</w:t>
        </w:r>
      </w:ins>
      <w:ins w:id="2310" w:author="Ladera, Harrison" w:date="2018-05-13T22:51:00Z">
        <w:r w:rsidR="0072791E" w:rsidRPr="00A06BA0">
          <w:rPr>
            <w:rFonts w:asciiTheme="majorHAnsi" w:eastAsia="Garamond" w:hAnsiTheme="majorHAnsi" w:cstheme="majorHAnsi"/>
            <w:color w:val="24292E"/>
            <w:rPrChange w:id="2311" w:author="Brian Doersch" w:date="2018-05-13T22:55:00Z">
              <w:rPr>
                <w:rFonts w:asciiTheme="majorHAnsi" w:eastAsia="Garamond" w:hAnsiTheme="majorHAnsi" w:cstheme="majorHAnsi"/>
                <w:b/>
                <w:color w:val="24292E"/>
              </w:rPr>
            </w:rPrChange>
          </w:rPr>
          <w:t>Generate Report</w:t>
        </w:r>
      </w:ins>
      <w:ins w:id="2312" w:author="Ladera, Harrison" w:date="2018-05-13T22:50:00Z">
        <w:r w:rsidRPr="00A06BA0">
          <w:rPr>
            <w:rFonts w:asciiTheme="majorHAnsi" w:eastAsia="Garamond" w:hAnsiTheme="majorHAnsi" w:cstheme="majorHAnsi"/>
            <w:color w:val="24292E"/>
            <w:rPrChange w:id="2313" w:author="Brian Doersch" w:date="2018-05-13T22:55:00Z">
              <w:rPr>
                <w:rFonts w:asciiTheme="majorHAnsi" w:eastAsia="Garamond" w:hAnsiTheme="majorHAnsi" w:cstheme="majorHAnsi"/>
                <w:b/>
                <w:color w:val="24292E"/>
              </w:rPr>
            </w:rPrChange>
          </w:rPr>
          <w:t>” (minus the sticky note</w:t>
        </w:r>
        <w:r w:rsidR="0094263B" w:rsidRPr="00A06BA0">
          <w:rPr>
            <w:rFonts w:asciiTheme="majorHAnsi" w:eastAsia="Garamond" w:hAnsiTheme="majorHAnsi" w:cstheme="majorHAnsi"/>
            <w:color w:val="24292E"/>
            <w:rPrChange w:id="2314" w:author="Brian Doersch" w:date="2018-05-13T22:55:00Z">
              <w:rPr>
                <w:rFonts w:asciiTheme="majorHAnsi" w:eastAsia="Garamond" w:hAnsiTheme="majorHAnsi" w:cstheme="majorHAnsi"/>
                <w:b/>
                <w:color w:val="24292E"/>
              </w:rPr>
            </w:rPrChange>
          </w:rPr>
          <w:t>, which was added for clarity in wireframe).</w:t>
        </w:r>
      </w:ins>
    </w:p>
    <w:p w14:paraId="6E54388F" w14:textId="77777777" w:rsidR="00D00EB6" w:rsidRDefault="00D00EB6">
      <w:pPr>
        <w:ind w:left="720"/>
        <w:rPr>
          <w:ins w:id="2315" w:author="Ladera, Harrison" w:date="2018-05-11T17:36:00Z"/>
          <w:rFonts w:asciiTheme="majorHAnsi" w:eastAsia="Garamond" w:hAnsiTheme="majorHAnsi" w:cstheme="majorHAnsi"/>
          <w:b/>
          <w:color w:val="24292E"/>
        </w:rPr>
        <w:pPrChange w:id="2316" w:author="Ladera, Harrison" w:date="2018-05-13T22:51:00Z">
          <w:pPr/>
        </w:pPrChange>
      </w:pPr>
    </w:p>
    <w:p w14:paraId="0E3BE29B" w14:textId="77777777" w:rsidR="00D00EB6" w:rsidRDefault="00D00EB6">
      <w:pPr>
        <w:ind w:left="720"/>
        <w:rPr>
          <w:ins w:id="2317" w:author="Brian Doersch" w:date="2018-05-13T22:53:00Z"/>
          <w:rFonts w:asciiTheme="majorHAnsi" w:eastAsia="Garamond" w:hAnsiTheme="majorHAnsi" w:cstheme="majorHAnsi"/>
          <w:color w:val="24292E"/>
        </w:rPr>
        <w:pPrChange w:id="2318" w:author="Ladera, Harrison" w:date="2018-05-13T22:51:00Z">
          <w:pPr/>
        </w:pPrChange>
      </w:pPr>
    </w:p>
    <w:p w14:paraId="2F4F9470" w14:textId="77777777" w:rsidR="00D00EB6" w:rsidRDefault="00D00EB6">
      <w:pPr>
        <w:ind w:left="720"/>
        <w:rPr>
          <w:ins w:id="2319" w:author="Brian Doersch" w:date="2018-05-13T22:53:00Z"/>
          <w:rFonts w:asciiTheme="majorHAnsi" w:eastAsia="Garamond" w:hAnsiTheme="majorHAnsi" w:cstheme="majorHAnsi"/>
          <w:color w:val="24292E"/>
        </w:rPr>
        <w:pPrChange w:id="2320" w:author="Ladera, Harrison" w:date="2018-05-13T22:51:00Z">
          <w:pPr/>
        </w:pPrChange>
      </w:pPr>
    </w:p>
    <w:p w14:paraId="1190E4FE" w14:textId="77777777" w:rsidR="00D00EB6" w:rsidRDefault="00D00EB6">
      <w:pPr>
        <w:ind w:left="720"/>
        <w:rPr>
          <w:ins w:id="2321" w:author="Brian Doersch" w:date="2018-05-13T22:53:00Z"/>
          <w:rFonts w:asciiTheme="majorHAnsi" w:eastAsia="Garamond" w:hAnsiTheme="majorHAnsi" w:cstheme="majorHAnsi"/>
          <w:color w:val="24292E"/>
        </w:rPr>
        <w:pPrChange w:id="2322" w:author="Ladera, Harrison" w:date="2018-05-13T22:51:00Z">
          <w:pPr/>
        </w:pPrChange>
      </w:pPr>
    </w:p>
    <w:p w14:paraId="3C8AA94F" w14:textId="77777777" w:rsidR="00D00EB6" w:rsidRDefault="00D00EB6">
      <w:pPr>
        <w:ind w:left="720"/>
        <w:rPr>
          <w:ins w:id="2323" w:author="Brian Doersch" w:date="2018-05-13T22:53:00Z"/>
          <w:rFonts w:asciiTheme="majorHAnsi" w:eastAsia="Garamond" w:hAnsiTheme="majorHAnsi" w:cstheme="majorHAnsi"/>
          <w:color w:val="24292E"/>
        </w:rPr>
        <w:pPrChange w:id="2324" w:author="Ladera, Harrison" w:date="2018-05-13T22:51:00Z">
          <w:pPr/>
        </w:pPrChange>
      </w:pPr>
    </w:p>
    <w:p w14:paraId="22A5D36B" w14:textId="77777777" w:rsidR="00D00EB6" w:rsidRDefault="00D00EB6">
      <w:pPr>
        <w:ind w:left="720"/>
        <w:rPr>
          <w:ins w:id="2325" w:author="Brian Doersch" w:date="2018-05-13T22:53:00Z"/>
          <w:rFonts w:asciiTheme="majorHAnsi" w:eastAsia="Garamond" w:hAnsiTheme="majorHAnsi" w:cstheme="majorHAnsi"/>
          <w:color w:val="24292E"/>
        </w:rPr>
        <w:pPrChange w:id="2326" w:author="Ladera, Harrison" w:date="2018-05-13T22:51:00Z">
          <w:pPr/>
        </w:pPrChange>
      </w:pPr>
    </w:p>
    <w:p w14:paraId="0A437F1E" w14:textId="77777777" w:rsidR="00D00EB6" w:rsidRDefault="00D00EB6">
      <w:pPr>
        <w:ind w:left="720"/>
        <w:rPr>
          <w:ins w:id="2327" w:author="Brian Doersch" w:date="2018-05-13T22:53:00Z"/>
          <w:rFonts w:asciiTheme="majorHAnsi" w:eastAsia="Garamond" w:hAnsiTheme="majorHAnsi" w:cstheme="majorHAnsi"/>
          <w:color w:val="24292E"/>
        </w:rPr>
        <w:pPrChange w:id="2328" w:author="Ladera, Harrison" w:date="2018-05-13T22:51:00Z">
          <w:pPr/>
        </w:pPrChange>
      </w:pPr>
    </w:p>
    <w:p w14:paraId="7A5402F6" w14:textId="77777777" w:rsidR="00D00EB6" w:rsidRDefault="00D00EB6">
      <w:pPr>
        <w:ind w:left="720"/>
        <w:rPr>
          <w:ins w:id="2329" w:author="Brian Doersch" w:date="2018-05-13T22:53:00Z"/>
          <w:rFonts w:asciiTheme="majorHAnsi" w:eastAsia="Garamond" w:hAnsiTheme="majorHAnsi" w:cstheme="majorHAnsi"/>
          <w:color w:val="24292E"/>
        </w:rPr>
        <w:pPrChange w:id="2330" w:author="Ladera, Harrison" w:date="2018-05-13T22:51:00Z">
          <w:pPr/>
        </w:pPrChange>
      </w:pPr>
    </w:p>
    <w:p w14:paraId="60BFA262" w14:textId="77777777" w:rsidR="00D00EB6" w:rsidRDefault="00D00EB6">
      <w:pPr>
        <w:ind w:left="720"/>
        <w:rPr>
          <w:ins w:id="2331" w:author="Brian Doersch" w:date="2018-05-13T22:53:00Z"/>
          <w:rFonts w:asciiTheme="majorHAnsi" w:eastAsia="Garamond" w:hAnsiTheme="majorHAnsi" w:cstheme="majorHAnsi"/>
          <w:color w:val="24292E"/>
        </w:rPr>
        <w:pPrChange w:id="2332" w:author="Ladera, Harrison" w:date="2018-05-13T22:51:00Z">
          <w:pPr/>
        </w:pPrChange>
      </w:pPr>
    </w:p>
    <w:p w14:paraId="1F8848EB" w14:textId="77777777" w:rsidR="00D00EB6" w:rsidRPr="00A06BA0" w:rsidRDefault="00D00EB6">
      <w:pPr>
        <w:ind w:left="720"/>
        <w:rPr>
          <w:ins w:id="2333" w:author="Ladera, Harrison" w:date="2018-05-11T17:36:00Z"/>
          <w:rFonts w:asciiTheme="majorHAnsi" w:eastAsia="Garamond" w:hAnsiTheme="majorHAnsi" w:cstheme="majorHAnsi"/>
          <w:color w:val="24292E"/>
          <w:rPrChange w:id="2334" w:author="Brian Doersch" w:date="2018-05-13T22:53:00Z">
            <w:rPr>
              <w:ins w:id="2335" w:author="Ladera, Harrison" w:date="2018-05-11T17:36:00Z"/>
              <w:rFonts w:asciiTheme="majorHAnsi" w:eastAsia="Garamond" w:hAnsiTheme="majorHAnsi" w:cstheme="majorHAnsi"/>
              <w:b/>
              <w:color w:val="24292E"/>
            </w:rPr>
          </w:rPrChange>
        </w:rPr>
        <w:pPrChange w:id="2336" w:author="Ladera, Harrison" w:date="2018-05-13T22:51:00Z">
          <w:pPr/>
        </w:pPrChange>
      </w:pPr>
    </w:p>
    <w:p w14:paraId="36C38583" w14:textId="79A006EE" w:rsidR="006B0EA3" w:rsidRDefault="006B0EA3" w:rsidP="006B0EA3">
      <w:pPr>
        <w:ind w:firstLine="720"/>
        <w:rPr>
          <w:ins w:id="2337" w:author="Ladera, Harrison" w:date="2018-05-11T15:27:00Z"/>
          <w:rFonts w:asciiTheme="majorHAnsi" w:eastAsia="Garamond" w:hAnsiTheme="majorHAnsi" w:cstheme="majorHAnsi"/>
          <w:b/>
          <w:color w:val="24292E"/>
        </w:rPr>
      </w:pPr>
      <w:ins w:id="2338" w:author="Ladera, Harrison" w:date="2018-05-11T15:27:00Z">
        <w:r w:rsidRPr="001031F4">
          <w:rPr>
            <w:rFonts w:asciiTheme="majorHAnsi" w:eastAsia="Garamond" w:hAnsiTheme="majorHAnsi" w:cstheme="majorHAnsi"/>
            <w:b/>
            <w:color w:val="24292E"/>
          </w:rPr>
          <w:lastRenderedPageBreak/>
          <w:t>WFA 11.</w:t>
        </w:r>
        <w:r>
          <w:rPr>
            <w:rFonts w:asciiTheme="majorHAnsi" w:eastAsia="Garamond" w:hAnsiTheme="majorHAnsi" w:cstheme="majorHAnsi"/>
            <w:b/>
            <w:color w:val="24292E"/>
          </w:rPr>
          <w:t>5</w:t>
        </w:r>
        <w:r>
          <w:rPr>
            <w:rFonts w:asciiTheme="majorHAnsi" w:eastAsia="Garamond" w:hAnsiTheme="majorHAnsi" w:cstheme="majorHAnsi"/>
            <w:color w:val="24292E"/>
          </w:rPr>
          <w:tab/>
        </w:r>
        <w:r w:rsidRPr="001031F4">
          <w:rPr>
            <w:rFonts w:asciiTheme="majorHAnsi" w:eastAsia="Garamond" w:hAnsiTheme="majorHAnsi" w:cstheme="majorHAnsi"/>
            <w:b/>
            <w:color w:val="24292E"/>
          </w:rPr>
          <w:t>Administrator</w:t>
        </w:r>
        <w:r>
          <w:rPr>
            <w:rFonts w:asciiTheme="majorHAnsi" w:eastAsia="Garamond" w:hAnsiTheme="majorHAnsi" w:cstheme="majorHAnsi"/>
            <w:b/>
            <w:color w:val="24292E"/>
          </w:rPr>
          <w:t xml:space="preserve"> Report Generator: Showing Student</w:t>
        </w:r>
      </w:ins>
    </w:p>
    <w:p w14:paraId="11B79633" w14:textId="3CFFCBBE" w:rsidR="006B0EA3" w:rsidRDefault="006B0EA3" w:rsidP="00B84721">
      <w:pPr>
        <w:ind w:left="720"/>
        <w:rPr>
          <w:ins w:id="2339" w:author="Ladera, Harrison" w:date="2018-05-11T15:28:00Z"/>
          <w:rFonts w:asciiTheme="majorHAnsi" w:eastAsia="Garamond" w:hAnsiTheme="majorHAnsi" w:cstheme="majorHAnsi"/>
          <w:b/>
          <w:color w:val="24292E"/>
        </w:rPr>
      </w:pPr>
      <w:ins w:id="2340" w:author="Ladera, Harrison" w:date="2018-05-11T15:27:00Z">
        <w:r>
          <w:rPr>
            <w:rFonts w:asciiTheme="majorHAnsi" w:eastAsia="Garamond" w:hAnsiTheme="majorHAnsi" w:cstheme="majorHAnsi"/>
            <w:b/>
            <w:color w:val="24292E"/>
          </w:rPr>
          <w:tab/>
        </w:r>
      </w:ins>
      <w:ins w:id="2341" w:author="Ladera, Harrison" w:date="2018-05-11T17:35:00Z">
        <w:r w:rsidR="00352DC4" w:rsidRPr="00352DC4">
          <w:rPr>
            <w:rFonts w:asciiTheme="majorHAnsi" w:eastAsia="Garamond" w:hAnsiTheme="majorHAnsi" w:cstheme="majorHAnsi"/>
            <w:b/>
            <w:noProof/>
            <w:color w:val="24292E"/>
          </w:rPr>
          <w:drawing>
            <wp:inline distT="0" distB="0" distL="0" distR="0" wp14:anchorId="3C3808A6" wp14:editId="6A2333A3">
              <wp:extent cx="5733473" cy="436626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7767" cy="4369530"/>
                      </a:xfrm>
                      <a:prstGeom prst="rect">
                        <a:avLst/>
                      </a:prstGeom>
                    </pic:spPr>
                  </pic:pic>
                </a:graphicData>
              </a:graphic>
            </wp:inline>
          </w:drawing>
        </w:r>
      </w:ins>
    </w:p>
    <w:p w14:paraId="1BA6E74A" w14:textId="5DFEB498" w:rsidR="0094263B" w:rsidRPr="00D00EB6" w:rsidRDefault="0072791E">
      <w:pPr>
        <w:ind w:left="720"/>
        <w:jc w:val="both"/>
        <w:rPr>
          <w:ins w:id="2342" w:author="Ladera, Harrison" w:date="2018-05-11T15:28:00Z"/>
          <w:rFonts w:asciiTheme="majorHAnsi" w:eastAsia="Garamond" w:hAnsiTheme="majorHAnsi" w:cstheme="majorHAnsi"/>
          <w:color w:val="24292E"/>
          <w:rPrChange w:id="2343" w:author="Brian Doersch" w:date="2018-05-13T22:55:00Z">
            <w:rPr>
              <w:ins w:id="2344" w:author="Ladera, Harrison" w:date="2018-05-11T15:28:00Z"/>
              <w:rFonts w:asciiTheme="majorHAnsi" w:eastAsia="Garamond" w:hAnsiTheme="majorHAnsi" w:cstheme="majorHAnsi"/>
              <w:b/>
              <w:color w:val="24292E"/>
            </w:rPr>
          </w:rPrChange>
        </w:rPr>
        <w:pPrChange w:id="2345" w:author="Melissa McClure" w:date="2018-05-13T23:09:00Z">
          <w:pPr>
            <w:ind w:firstLine="720"/>
          </w:pPr>
        </w:pPrChange>
      </w:pPr>
      <w:ins w:id="2346" w:author="Ladera, Harrison" w:date="2018-05-13T22:51:00Z">
        <w:r w:rsidRPr="00D00EB6">
          <w:rPr>
            <w:rFonts w:asciiTheme="majorHAnsi" w:eastAsia="Garamond" w:hAnsiTheme="majorHAnsi" w:cstheme="majorHAnsi"/>
            <w:color w:val="24292E"/>
            <w:rPrChange w:id="2347" w:author="Brian Doersch" w:date="2018-05-13T22:55:00Z">
              <w:rPr>
                <w:rFonts w:asciiTheme="majorHAnsi" w:eastAsia="Garamond" w:hAnsiTheme="majorHAnsi" w:cstheme="majorHAnsi"/>
                <w:b/>
                <w:color w:val="24292E"/>
              </w:rPr>
            </w:rPrChange>
          </w:rPr>
          <w:t>The report</w:t>
        </w:r>
      </w:ins>
      <w:ins w:id="2348" w:author="Ladera, Harrison" w:date="2018-05-13T22:50:00Z">
        <w:r w:rsidR="0094263B" w:rsidRPr="00D00EB6">
          <w:rPr>
            <w:rFonts w:asciiTheme="majorHAnsi" w:eastAsia="Garamond" w:hAnsiTheme="majorHAnsi" w:cstheme="majorHAnsi"/>
            <w:color w:val="24292E"/>
            <w:rPrChange w:id="2349" w:author="Brian Doersch" w:date="2018-05-13T22:55:00Z">
              <w:rPr>
                <w:rFonts w:asciiTheme="majorHAnsi" w:eastAsia="Garamond" w:hAnsiTheme="majorHAnsi" w:cstheme="majorHAnsi"/>
                <w:b/>
                <w:color w:val="24292E"/>
              </w:rPr>
            </w:rPrChange>
          </w:rPr>
          <w:t xml:space="preserve"> the administrator sees after entering a student name in “Generate Report”. </w:t>
        </w:r>
      </w:ins>
      <w:ins w:id="2350" w:author="Viens, Phillip" w:date="2018-05-13T22:57:00Z">
        <w:r w:rsidR="00347EE1">
          <w:rPr>
            <w:rFonts w:asciiTheme="majorHAnsi" w:eastAsia="Garamond" w:hAnsiTheme="majorHAnsi" w:cstheme="majorHAnsi"/>
            <w:color w:val="24292E"/>
          </w:rPr>
          <w:t xml:space="preserve">Allows administrators can change the time frames on the graph </w:t>
        </w:r>
        <w:r w:rsidR="00ED2E00">
          <w:rPr>
            <w:rFonts w:asciiTheme="majorHAnsi" w:eastAsia="Garamond" w:hAnsiTheme="majorHAnsi" w:cstheme="majorHAnsi"/>
            <w:color w:val="24292E"/>
          </w:rPr>
          <w:t>to gen</w:t>
        </w:r>
      </w:ins>
      <w:ins w:id="2351" w:author="Viens, Phillip" w:date="2018-05-13T22:58:00Z">
        <w:r w:rsidR="00ED2E00">
          <w:rPr>
            <w:rFonts w:asciiTheme="majorHAnsi" w:eastAsia="Garamond" w:hAnsiTheme="majorHAnsi" w:cstheme="majorHAnsi"/>
            <w:color w:val="24292E"/>
          </w:rPr>
          <w:t>er</w:t>
        </w:r>
      </w:ins>
      <w:ins w:id="2352" w:author="Viens, Phillip" w:date="2018-05-13T22:57:00Z">
        <w:r w:rsidR="00ED2E00">
          <w:rPr>
            <w:rFonts w:asciiTheme="majorHAnsi" w:eastAsia="Garamond" w:hAnsiTheme="majorHAnsi" w:cstheme="majorHAnsi"/>
            <w:color w:val="24292E"/>
          </w:rPr>
          <w:t xml:space="preserve">ate reports from the day, the week, the month, </w:t>
        </w:r>
      </w:ins>
      <w:ins w:id="2353" w:author="Viens, Phillip" w:date="2018-05-13T22:58:00Z">
        <w:r w:rsidR="00ED2E00">
          <w:rPr>
            <w:rFonts w:asciiTheme="majorHAnsi" w:eastAsia="Garamond" w:hAnsiTheme="majorHAnsi" w:cstheme="majorHAnsi"/>
            <w:color w:val="24292E"/>
          </w:rPr>
          <w:t xml:space="preserve">the semester </w:t>
        </w:r>
      </w:ins>
      <w:ins w:id="2354" w:author="Viens, Phillip" w:date="2018-05-13T22:57:00Z">
        <w:r w:rsidR="00ED2E00">
          <w:rPr>
            <w:rFonts w:asciiTheme="majorHAnsi" w:eastAsia="Garamond" w:hAnsiTheme="majorHAnsi" w:cstheme="majorHAnsi"/>
            <w:color w:val="24292E"/>
          </w:rPr>
          <w:t>and the entire school yea</w:t>
        </w:r>
      </w:ins>
      <w:ins w:id="2355" w:author="Viens, Phillip" w:date="2018-05-13T22:58:00Z">
        <w:r w:rsidR="00ED2E00">
          <w:rPr>
            <w:rFonts w:asciiTheme="majorHAnsi" w:eastAsia="Garamond" w:hAnsiTheme="majorHAnsi" w:cstheme="majorHAnsi"/>
            <w:color w:val="24292E"/>
          </w:rPr>
          <w:t xml:space="preserve">r. </w:t>
        </w:r>
      </w:ins>
    </w:p>
    <w:p w14:paraId="56E694DC" w14:textId="77777777" w:rsidR="00BA0DDF" w:rsidRDefault="00BA0DDF">
      <w:pPr>
        <w:rPr>
          <w:ins w:id="2356" w:author="Ladera, Harrison" w:date="2018-05-11T17:36:00Z"/>
          <w:rFonts w:asciiTheme="majorHAnsi" w:eastAsia="Garamond" w:hAnsiTheme="majorHAnsi" w:cstheme="majorHAnsi"/>
          <w:b/>
          <w:color w:val="24292E"/>
        </w:rPr>
      </w:pPr>
      <w:ins w:id="2357" w:author="Ladera, Harrison" w:date="2018-05-11T17:36:00Z">
        <w:r>
          <w:rPr>
            <w:rFonts w:asciiTheme="majorHAnsi" w:eastAsia="Garamond" w:hAnsiTheme="majorHAnsi" w:cstheme="majorHAnsi"/>
            <w:b/>
            <w:color w:val="24292E"/>
          </w:rPr>
          <w:br w:type="page"/>
        </w:r>
      </w:ins>
    </w:p>
    <w:p w14:paraId="3DDE2AEE" w14:textId="4031F090" w:rsidR="007935D0" w:rsidRDefault="007935D0" w:rsidP="007935D0">
      <w:pPr>
        <w:ind w:firstLine="720"/>
        <w:rPr>
          <w:ins w:id="2358" w:author="Melissa McClure" w:date="2018-05-13T21:49:00Z"/>
          <w:rFonts w:asciiTheme="majorHAnsi" w:eastAsia="Garamond" w:hAnsiTheme="majorHAnsi" w:cstheme="majorHAnsi"/>
          <w:b/>
          <w:color w:val="24292E"/>
        </w:rPr>
      </w:pPr>
      <w:ins w:id="2359" w:author="Ladera, Harrison" w:date="2018-05-11T15:28:00Z">
        <w:r w:rsidRPr="001031F4">
          <w:rPr>
            <w:rFonts w:asciiTheme="majorHAnsi" w:eastAsia="Garamond" w:hAnsiTheme="majorHAnsi" w:cstheme="majorHAnsi"/>
            <w:b/>
            <w:color w:val="24292E"/>
          </w:rPr>
          <w:lastRenderedPageBreak/>
          <w:t>WFA 11.</w:t>
        </w:r>
        <w:r>
          <w:rPr>
            <w:rFonts w:asciiTheme="majorHAnsi" w:eastAsia="Garamond" w:hAnsiTheme="majorHAnsi" w:cstheme="majorHAnsi"/>
            <w:b/>
            <w:color w:val="24292E"/>
          </w:rPr>
          <w:t>6</w:t>
        </w:r>
        <w:r>
          <w:rPr>
            <w:rFonts w:asciiTheme="majorHAnsi" w:eastAsia="Garamond" w:hAnsiTheme="majorHAnsi" w:cstheme="majorHAnsi"/>
            <w:color w:val="24292E"/>
          </w:rPr>
          <w:tab/>
        </w:r>
        <w:r w:rsidRPr="001031F4">
          <w:rPr>
            <w:rFonts w:asciiTheme="majorHAnsi" w:eastAsia="Garamond" w:hAnsiTheme="majorHAnsi" w:cstheme="majorHAnsi"/>
            <w:b/>
            <w:color w:val="24292E"/>
          </w:rPr>
          <w:t>Administrator</w:t>
        </w:r>
        <w:r>
          <w:rPr>
            <w:rFonts w:asciiTheme="majorHAnsi" w:eastAsia="Garamond" w:hAnsiTheme="majorHAnsi" w:cstheme="majorHAnsi"/>
            <w:b/>
            <w:color w:val="24292E"/>
          </w:rPr>
          <w:t xml:space="preserve"> Report Generator: Showing Student</w:t>
        </w:r>
        <w:r w:rsidR="002946A0">
          <w:rPr>
            <w:rFonts w:asciiTheme="majorHAnsi" w:eastAsia="Garamond" w:hAnsiTheme="majorHAnsi" w:cstheme="majorHAnsi"/>
            <w:b/>
            <w:color w:val="24292E"/>
          </w:rPr>
          <w:t xml:space="preserve"> -&gt; </w:t>
        </w:r>
      </w:ins>
      <w:ins w:id="2360" w:author="Ladera, Harrison" w:date="2018-05-11T15:30:00Z">
        <w:r w:rsidR="002946A0">
          <w:rPr>
            <w:rFonts w:asciiTheme="majorHAnsi" w:eastAsia="Garamond" w:hAnsiTheme="majorHAnsi" w:cstheme="majorHAnsi"/>
            <w:b/>
            <w:color w:val="24292E"/>
          </w:rPr>
          <w:t>Archive Window</w:t>
        </w:r>
      </w:ins>
    </w:p>
    <w:p w14:paraId="7BA4539E" w14:textId="77777777" w:rsidR="00892882" w:rsidRDefault="00892882" w:rsidP="007935D0">
      <w:pPr>
        <w:ind w:firstLine="720"/>
        <w:rPr>
          <w:ins w:id="2361" w:author="Ladera, Harrison" w:date="2018-05-11T15:30:00Z"/>
          <w:rFonts w:asciiTheme="majorHAnsi" w:eastAsia="Garamond" w:hAnsiTheme="majorHAnsi" w:cstheme="majorHAnsi"/>
          <w:b/>
          <w:color w:val="24292E"/>
        </w:rPr>
      </w:pPr>
    </w:p>
    <w:p w14:paraId="5FAB49CB" w14:textId="0F279EB8" w:rsidR="002946A0" w:rsidRDefault="00D5260B" w:rsidP="007935D0">
      <w:pPr>
        <w:ind w:firstLine="720"/>
        <w:rPr>
          <w:ins w:id="2362" w:author="Ladera, Harrison" w:date="2018-05-11T15:31:00Z"/>
          <w:rFonts w:asciiTheme="majorHAnsi" w:eastAsia="Garamond" w:hAnsiTheme="majorHAnsi" w:cstheme="majorHAnsi"/>
          <w:b/>
          <w:color w:val="24292E"/>
        </w:rPr>
      </w:pPr>
      <w:ins w:id="2363" w:author="Ladera, Harrison" w:date="2018-05-11T17:35:00Z">
        <w:r w:rsidRPr="00D5260B">
          <w:rPr>
            <w:rFonts w:asciiTheme="majorHAnsi" w:eastAsia="Garamond" w:hAnsiTheme="majorHAnsi" w:cstheme="majorHAnsi"/>
            <w:b/>
            <w:noProof/>
            <w:color w:val="24292E"/>
          </w:rPr>
          <w:drawing>
            <wp:inline distT="0" distB="0" distL="0" distR="0" wp14:anchorId="7E00A32D" wp14:editId="09359B63">
              <wp:extent cx="5623406" cy="4282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6451" cy="4284759"/>
                      </a:xfrm>
                      <a:prstGeom prst="rect">
                        <a:avLst/>
                      </a:prstGeom>
                    </pic:spPr>
                  </pic:pic>
                </a:graphicData>
              </a:graphic>
            </wp:inline>
          </w:drawing>
        </w:r>
      </w:ins>
    </w:p>
    <w:p w14:paraId="0B610289" w14:textId="291C36D3" w:rsidR="0072791E" w:rsidRPr="00D00EB6" w:rsidRDefault="0072791E">
      <w:pPr>
        <w:ind w:left="720"/>
        <w:jc w:val="both"/>
        <w:rPr>
          <w:ins w:id="2364" w:author="Ladera, Harrison" w:date="2018-05-11T15:31:00Z"/>
          <w:rFonts w:asciiTheme="majorHAnsi" w:eastAsia="Garamond" w:hAnsiTheme="majorHAnsi" w:cstheme="majorHAnsi"/>
          <w:color w:val="24292E"/>
          <w:rPrChange w:id="2365" w:author="Brian Doersch" w:date="2018-05-13T22:55:00Z">
            <w:rPr>
              <w:ins w:id="2366" w:author="Ladera, Harrison" w:date="2018-05-11T15:31:00Z"/>
              <w:rFonts w:asciiTheme="majorHAnsi" w:eastAsia="Garamond" w:hAnsiTheme="majorHAnsi" w:cstheme="majorHAnsi"/>
              <w:b/>
              <w:color w:val="24292E"/>
            </w:rPr>
          </w:rPrChange>
        </w:rPr>
        <w:pPrChange w:id="2367" w:author="Melissa McClure" w:date="2018-05-13T23:09:00Z">
          <w:pPr>
            <w:ind w:firstLine="720"/>
          </w:pPr>
        </w:pPrChange>
      </w:pPr>
      <w:ins w:id="2368" w:author="Ladera, Harrison" w:date="2018-05-13T22:51:00Z">
        <w:r w:rsidRPr="00D00EB6">
          <w:rPr>
            <w:rFonts w:asciiTheme="majorHAnsi" w:eastAsia="Garamond" w:hAnsiTheme="majorHAnsi" w:cstheme="majorHAnsi"/>
            <w:color w:val="24292E"/>
            <w:rPrChange w:id="2369" w:author="Brian Doersch" w:date="2018-05-13T22:55:00Z">
              <w:rPr>
                <w:rFonts w:asciiTheme="majorHAnsi" w:eastAsia="Garamond" w:hAnsiTheme="majorHAnsi" w:cstheme="majorHAnsi"/>
                <w:b/>
                <w:color w:val="24292E"/>
              </w:rPr>
            </w:rPrChange>
          </w:rPr>
          <w:t>What the administrator will see after clicking archive student.</w:t>
        </w:r>
      </w:ins>
      <w:ins w:id="2370" w:author="Viens, Phillip" w:date="2018-05-13T22:58:00Z">
        <w:r w:rsidR="00AD0F8E">
          <w:rPr>
            <w:rFonts w:asciiTheme="majorHAnsi" w:eastAsia="Garamond" w:hAnsiTheme="majorHAnsi" w:cstheme="majorHAnsi"/>
            <w:color w:val="24292E"/>
          </w:rPr>
          <w:t xml:space="preserve"> Once the school year is over the admin can archive the data from the repots for each year. </w:t>
        </w:r>
      </w:ins>
      <w:ins w:id="2371" w:author="Viens, Phillip" w:date="2018-05-13T22:59:00Z">
        <w:r w:rsidR="00AD0F8E">
          <w:rPr>
            <w:rFonts w:asciiTheme="majorHAnsi" w:eastAsia="Garamond" w:hAnsiTheme="majorHAnsi" w:cstheme="majorHAnsi"/>
            <w:color w:val="24292E"/>
          </w:rPr>
          <w:t>This is so they can go back and access data from the previous year</w:t>
        </w:r>
      </w:ins>
      <w:ins w:id="2372" w:author="Viens, Phillip" w:date="2018-05-13T23:00:00Z">
        <w:r w:rsidR="00381476">
          <w:rPr>
            <w:rFonts w:asciiTheme="majorHAnsi" w:eastAsia="Garamond" w:hAnsiTheme="majorHAnsi" w:cstheme="majorHAnsi"/>
            <w:color w:val="24292E"/>
          </w:rPr>
          <w:t>.</w:t>
        </w:r>
      </w:ins>
    </w:p>
    <w:p w14:paraId="4B23E490" w14:textId="77777777" w:rsidR="00BA0DDF" w:rsidRDefault="00BA0DDF">
      <w:pPr>
        <w:rPr>
          <w:ins w:id="2373" w:author="Ladera, Harrison" w:date="2018-05-11T17:36:00Z"/>
          <w:rFonts w:asciiTheme="majorHAnsi" w:eastAsia="Garamond" w:hAnsiTheme="majorHAnsi" w:cstheme="majorHAnsi"/>
          <w:b/>
          <w:color w:val="24292E"/>
        </w:rPr>
      </w:pPr>
      <w:ins w:id="2374" w:author="Ladera, Harrison" w:date="2018-05-11T17:36:00Z">
        <w:r>
          <w:rPr>
            <w:rFonts w:asciiTheme="majorHAnsi" w:eastAsia="Garamond" w:hAnsiTheme="majorHAnsi" w:cstheme="majorHAnsi"/>
            <w:b/>
            <w:color w:val="24292E"/>
          </w:rPr>
          <w:br w:type="page"/>
        </w:r>
      </w:ins>
    </w:p>
    <w:p w14:paraId="2E84CFE8" w14:textId="5A6761E8" w:rsidR="00E61922" w:rsidRDefault="00E61922" w:rsidP="00E61922">
      <w:pPr>
        <w:ind w:firstLine="720"/>
        <w:rPr>
          <w:ins w:id="2375" w:author="Melissa McClure" w:date="2018-05-13T21:49:00Z"/>
          <w:rFonts w:asciiTheme="majorHAnsi" w:eastAsia="Garamond" w:hAnsiTheme="majorHAnsi" w:cstheme="majorHAnsi"/>
          <w:b/>
          <w:color w:val="24292E"/>
        </w:rPr>
      </w:pPr>
      <w:ins w:id="2376" w:author="Ladera, Harrison" w:date="2018-05-11T15:31:00Z">
        <w:r w:rsidRPr="001031F4">
          <w:rPr>
            <w:rFonts w:asciiTheme="majorHAnsi" w:eastAsia="Garamond" w:hAnsiTheme="majorHAnsi" w:cstheme="majorHAnsi"/>
            <w:b/>
            <w:color w:val="24292E"/>
          </w:rPr>
          <w:lastRenderedPageBreak/>
          <w:t>WFA 11.</w:t>
        </w:r>
        <w:r>
          <w:rPr>
            <w:rFonts w:asciiTheme="majorHAnsi" w:eastAsia="Garamond" w:hAnsiTheme="majorHAnsi" w:cstheme="majorHAnsi"/>
            <w:b/>
            <w:color w:val="24292E"/>
          </w:rPr>
          <w:t>7</w:t>
        </w:r>
        <w:r>
          <w:rPr>
            <w:rFonts w:asciiTheme="majorHAnsi" w:eastAsia="Garamond" w:hAnsiTheme="majorHAnsi" w:cstheme="majorHAnsi"/>
            <w:color w:val="24292E"/>
          </w:rPr>
          <w:tab/>
        </w:r>
        <w:r w:rsidRPr="001031F4">
          <w:rPr>
            <w:rFonts w:asciiTheme="majorHAnsi" w:eastAsia="Garamond" w:hAnsiTheme="majorHAnsi" w:cstheme="majorHAnsi"/>
            <w:b/>
            <w:color w:val="24292E"/>
          </w:rPr>
          <w:t>Administrator</w:t>
        </w:r>
        <w:r>
          <w:rPr>
            <w:rFonts w:asciiTheme="majorHAnsi" w:eastAsia="Garamond" w:hAnsiTheme="majorHAnsi" w:cstheme="majorHAnsi"/>
            <w:b/>
            <w:color w:val="24292E"/>
          </w:rPr>
          <w:t xml:space="preserve"> Report Generator: </w:t>
        </w:r>
        <w:r w:rsidR="00312B86">
          <w:rPr>
            <w:rFonts w:asciiTheme="majorHAnsi" w:eastAsia="Garamond" w:hAnsiTheme="majorHAnsi" w:cstheme="majorHAnsi"/>
            <w:b/>
            <w:color w:val="24292E"/>
          </w:rPr>
          <w:t>Post-Archive</w:t>
        </w:r>
      </w:ins>
    </w:p>
    <w:p w14:paraId="3D5993B5" w14:textId="77777777" w:rsidR="00892882" w:rsidRDefault="00892882" w:rsidP="00E61922">
      <w:pPr>
        <w:ind w:firstLine="720"/>
        <w:rPr>
          <w:ins w:id="2377" w:author="Ladera, Harrison" w:date="2018-05-11T15:31:00Z"/>
          <w:rFonts w:asciiTheme="majorHAnsi" w:eastAsia="Garamond" w:hAnsiTheme="majorHAnsi" w:cstheme="majorHAnsi"/>
          <w:b/>
          <w:color w:val="24292E"/>
        </w:rPr>
      </w:pPr>
    </w:p>
    <w:p w14:paraId="0D2077B6" w14:textId="58079C3E" w:rsidR="00312B86" w:rsidRDefault="00BA0DDF" w:rsidP="00E61922">
      <w:pPr>
        <w:ind w:firstLine="720"/>
        <w:rPr>
          <w:ins w:id="2378" w:author="Ladera, Harrison" w:date="2018-05-11T15:32:00Z"/>
          <w:rFonts w:asciiTheme="majorHAnsi" w:eastAsia="Garamond" w:hAnsiTheme="majorHAnsi" w:cstheme="majorHAnsi"/>
          <w:b/>
          <w:color w:val="24292E"/>
        </w:rPr>
      </w:pPr>
      <w:ins w:id="2379" w:author="Ladera, Harrison" w:date="2018-05-11T17:35:00Z">
        <w:r w:rsidRPr="00BA0DDF">
          <w:rPr>
            <w:rFonts w:asciiTheme="majorHAnsi" w:eastAsia="Garamond" w:hAnsiTheme="majorHAnsi" w:cstheme="majorHAnsi"/>
            <w:b/>
            <w:noProof/>
            <w:color w:val="24292E"/>
          </w:rPr>
          <w:drawing>
            <wp:inline distT="0" distB="0" distL="0" distR="0" wp14:anchorId="3701DA41" wp14:editId="39FC8E4E">
              <wp:extent cx="5554980" cy="40767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4980" cy="4076700"/>
                      </a:xfrm>
                      <a:prstGeom prst="rect">
                        <a:avLst/>
                      </a:prstGeom>
                    </pic:spPr>
                  </pic:pic>
                </a:graphicData>
              </a:graphic>
            </wp:inline>
          </w:drawing>
        </w:r>
      </w:ins>
    </w:p>
    <w:p w14:paraId="56D0B52A" w14:textId="7E4EE5D8" w:rsidR="0072791E" w:rsidRPr="00D00EB6" w:rsidRDefault="0072791E">
      <w:pPr>
        <w:ind w:left="720"/>
        <w:rPr>
          <w:ins w:id="2380" w:author="Ladera, Harrison" w:date="2018-05-11T15:32:00Z"/>
          <w:rFonts w:asciiTheme="majorHAnsi" w:eastAsia="Garamond" w:hAnsiTheme="majorHAnsi" w:cstheme="majorHAnsi"/>
          <w:color w:val="24292E"/>
          <w:rPrChange w:id="2381" w:author="Brian Doersch" w:date="2018-05-13T22:55:00Z">
            <w:rPr>
              <w:ins w:id="2382" w:author="Ladera, Harrison" w:date="2018-05-11T15:32:00Z"/>
              <w:rFonts w:asciiTheme="majorHAnsi" w:eastAsia="Garamond" w:hAnsiTheme="majorHAnsi" w:cstheme="majorHAnsi"/>
              <w:b/>
              <w:color w:val="24292E"/>
            </w:rPr>
          </w:rPrChange>
        </w:rPr>
        <w:pPrChange w:id="2383" w:author="Melissa McClure" w:date="2018-05-13T23:09:00Z">
          <w:pPr>
            <w:ind w:firstLine="720"/>
          </w:pPr>
        </w:pPrChange>
      </w:pPr>
      <w:ins w:id="2384" w:author="Ladera, Harrison" w:date="2018-05-13T22:52:00Z">
        <w:r w:rsidRPr="00D00EB6">
          <w:rPr>
            <w:rFonts w:asciiTheme="majorHAnsi" w:eastAsia="Garamond" w:hAnsiTheme="majorHAnsi" w:cstheme="majorHAnsi"/>
            <w:color w:val="24292E"/>
            <w:rPrChange w:id="2385" w:author="Brian Doersch" w:date="2018-05-13T22:55:00Z">
              <w:rPr>
                <w:rFonts w:asciiTheme="majorHAnsi" w:eastAsia="Garamond" w:hAnsiTheme="majorHAnsi" w:cstheme="majorHAnsi"/>
                <w:b/>
                <w:color w:val="24292E"/>
              </w:rPr>
            </w:rPrChange>
          </w:rPr>
          <w:t>What the administrator will see once they confirm that they would like to archive a student.</w:t>
        </w:r>
      </w:ins>
    </w:p>
    <w:p w14:paraId="28FA8DE0" w14:textId="77777777" w:rsidR="00BA0DDF" w:rsidRDefault="00BA0DDF">
      <w:pPr>
        <w:rPr>
          <w:ins w:id="2386" w:author="Ladera, Harrison" w:date="2018-05-11T17:36:00Z"/>
          <w:rFonts w:asciiTheme="majorHAnsi" w:eastAsia="Garamond" w:hAnsiTheme="majorHAnsi" w:cstheme="majorHAnsi"/>
          <w:b/>
          <w:color w:val="24292E"/>
        </w:rPr>
      </w:pPr>
      <w:ins w:id="2387" w:author="Ladera, Harrison" w:date="2018-05-11T17:36:00Z">
        <w:r>
          <w:rPr>
            <w:rFonts w:asciiTheme="majorHAnsi" w:eastAsia="Garamond" w:hAnsiTheme="majorHAnsi" w:cstheme="majorHAnsi"/>
            <w:b/>
            <w:color w:val="24292E"/>
          </w:rPr>
          <w:br w:type="page"/>
        </w:r>
      </w:ins>
    </w:p>
    <w:p w14:paraId="4EE82742" w14:textId="6555D5DE" w:rsidR="00B27D80" w:rsidRDefault="00B27D80" w:rsidP="00B27D80">
      <w:pPr>
        <w:ind w:firstLine="720"/>
        <w:rPr>
          <w:ins w:id="2388" w:author="Melissa McClure" w:date="2018-05-13T21:50:00Z"/>
          <w:rFonts w:asciiTheme="majorHAnsi" w:eastAsia="Garamond" w:hAnsiTheme="majorHAnsi" w:cstheme="majorHAnsi"/>
          <w:b/>
          <w:color w:val="24292E"/>
        </w:rPr>
      </w:pPr>
      <w:ins w:id="2389" w:author="Ladera, Harrison" w:date="2018-05-11T15:32:00Z">
        <w:r w:rsidRPr="001031F4">
          <w:rPr>
            <w:rFonts w:asciiTheme="majorHAnsi" w:eastAsia="Garamond" w:hAnsiTheme="majorHAnsi" w:cstheme="majorHAnsi"/>
            <w:b/>
            <w:color w:val="24292E"/>
          </w:rPr>
          <w:lastRenderedPageBreak/>
          <w:t>WFA 11.</w:t>
        </w:r>
        <w:r>
          <w:rPr>
            <w:rFonts w:asciiTheme="majorHAnsi" w:eastAsia="Garamond" w:hAnsiTheme="majorHAnsi" w:cstheme="majorHAnsi"/>
            <w:b/>
            <w:color w:val="24292E"/>
          </w:rPr>
          <w:t>8</w:t>
        </w:r>
        <w:r>
          <w:rPr>
            <w:rFonts w:asciiTheme="majorHAnsi" w:eastAsia="Garamond" w:hAnsiTheme="majorHAnsi" w:cstheme="majorHAnsi"/>
            <w:color w:val="24292E"/>
          </w:rPr>
          <w:tab/>
        </w:r>
        <w:r w:rsidRPr="001031F4">
          <w:rPr>
            <w:rFonts w:asciiTheme="majorHAnsi" w:eastAsia="Garamond" w:hAnsiTheme="majorHAnsi" w:cstheme="majorHAnsi"/>
            <w:b/>
            <w:color w:val="24292E"/>
          </w:rPr>
          <w:t>Administrator</w:t>
        </w:r>
        <w:r>
          <w:rPr>
            <w:rFonts w:asciiTheme="majorHAnsi" w:eastAsia="Garamond" w:hAnsiTheme="majorHAnsi" w:cstheme="majorHAnsi"/>
            <w:b/>
            <w:color w:val="24292E"/>
          </w:rPr>
          <w:t xml:space="preserve"> Add Student</w:t>
        </w:r>
      </w:ins>
    </w:p>
    <w:p w14:paraId="037068FC" w14:textId="77777777" w:rsidR="00892882" w:rsidRDefault="00892882" w:rsidP="00B27D80">
      <w:pPr>
        <w:ind w:firstLine="720"/>
        <w:rPr>
          <w:ins w:id="2390" w:author="Ladera, Harrison" w:date="2018-05-11T15:32:00Z"/>
          <w:rFonts w:asciiTheme="majorHAnsi" w:eastAsia="Garamond" w:hAnsiTheme="majorHAnsi" w:cstheme="majorHAnsi"/>
          <w:b/>
          <w:color w:val="24292E"/>
        </w:rPr>
      </w:pPr>
    </w:p>
    <w:p w14:paraId="689915AB" w14:textId="0802B788" w:rsidR="00312B86" w:rsidRDefault="00BA0DDF" w:rsidP="00E61922">
      <w:pPr>
        <w:ind w:firstLine="720"/>
        <w:rPr>
          <w:ins w:id="2391" w:author="Ladera, Harrison" w:date="2018-05-11T15:31:00Z"/>
          <w:rFonts w:asciiTheme="majorHAnsi" w:eastAsia="Garamond" w:hAnsiTheme="majorHAnsi" w:cstheme="majorHAnsi"/>
          <w:b/>
          <w:color w:val="24292E"/>
        </w:rPr>
      </w:pPr>
      <w:ins w:id="2392" w:author="Ladera, Harrison" w:date="2018-05-11T17:36:00Z">
        <w:r w:rsidRPr="00BA0DDF">
          <w:rPr>
            <w:rFonts w:asciiTheme="majorHAnsi" w:eastAsia="Garamond" w:hAnsiTheme="majorHAnsi" w:cstheme="majorHAnsi"/>
            <w:b/>
            <w:noProof/>
            <w:color w:val="24292E"/>
          </w:rPr>
          <w:drawing>
            <wp:inline distT="0" distB="0" distL="0" distR="0" wp14:anchorId="6B4791FA" wp14:editId="059E016F">
              <wp:extent cx="5783301" cy="412242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8030" cy="4125791"/>
                      </a:xfrm>
                      <a:prstGeom prst="rect">
                        <a:avLst/>
                      </a:prstGeom>
                    </pic:spPr>
                  </pic:pic>
                </a:graphicData>
              </a:graphic>
            </wp:inline>
          </w:drawing>
        </w:r>
      </w:ins>
    </w:p>
    <w:p w14:paraId="0B677341" w14:textId="476706E4" w:rsidR="0072791E" w:rsidRPr="00D00EB6" w:rsidRDefault="001F2B3F">
      <w:pPr>
        <w:ind w:left="720"/>
        <w:jc w:val="both"/>
        <w:rPr>
          <w:ins w:id="2393" w:author="Ladera, Harrison" w:date="2018-05-11T15:31:00Z"/>
          <w:rFonts w:asciiTheme="majorHAnsi" w:eastAsia="Garamond" w:hAnsiTheme="majorHAnsi" w:cstheme="majorHAnsi"/>
          <w:color w:val="24292E"/>
          <w:rPrChange w:id="2394" w:author="Brian Doersch" w:date="2018-05-13T22:55:00Z">
            <w:rPr>
              <w:ins w:id="2395" w:author="Ladera, Harrison" w:date="2018-05-11T15:31:00Z"/>
              <w:rFonts w:asciiTheme="majorHAnsi" w:eastAsia="Garamond" w:hAnsiTheme="majorHAnsi" w:cstheme="majorHAnsi"/>
              <w:b/>
              <w:color w:val="24292E"/>
            </w:rPr>
          </w:rPrChange>
        </w:rPr>
        <w:pPrChange w:id="2396" w:author="Melissa McClure" w:date="2018-05-13T23:12:00Z">
          <w:pPr>
            <w:ind w:firstLine="720"/>
          </w:pPr>
        </w:pPrChange>
      </w:pPr>
      <w:ins w:id="2397" w:author="Viens, Phillip" w:date="2018-05-13T23:07:00Z">
        <w:del w:id="2398" w:author="Melissa McClure" w:date="2018-05-13T23:12:00Z">
          <w:r w:rsidDel="002E4EDC">
            <w:rPr>
              <w:rFonts w:asciiTheme="majorHAnsi" w:eastAsia="Garamond" w:hAnsiTheme="majorHAnsi" w:cstheme="majorHAnsi"/>
              <w:color w:val="24292E"/>
            </w:rPr>
            <w:delText xml:space="preserve"> </w:delText>
          </w:r>
        </w:del>
      </w:ins>
      <w:ins w:id="2399" w:author="Ladera, Harrison" w:date="2018-05-13T22:52:00Z">
        <w:r w:rsidR="0072791E" w:rsidRPr="00D00EB6">
          <w:rPr>
            <w:rFonts w:asciiTheme="majorHAnsi" w:eastAsia="Garamond" w:hAnsiTheme="majorHAnsi" w:cstheme="majorHAnsi"/>
            <w:color w:val="24292E"/>
            <w:rPrChange w:id="2400" w:author="Brian Doersch" w:date="2018-05-13T22:55:00Z">
              <w:rPr>
                <w:rFonts w:asciiTheme="majorHAnsi" w:eastAsia="Garamond" w:hAnsiTheme="majorHAnsi" w:cstheme="majorHAnsi"/>
                <w:b/>
                <w:color w:val="24292E"/>
              </w:rPr>
            </w:rPrChange>
          </w:rPr>
          <w:t>The screen the administrator will see after clicking “Add Student”. Allows them to add a student to the roster.</w:t>
        </w:r>
      </w:ins>
    </w:p>
    <w:p w14:paraId="1647BB90" w14:textId="59F63E76" w:rsidR="00EB2BFC" w:rsidRPr="00147D63" w:rsidRDefault="00147D63">
      <w:pPr>
        <w:rPr>
          <w:ins w:id="2401" w:author="Ladera, Harrison" w:date="2018-05-11T15:13:00Z"/>
          <w:rFonts w:asciiTheme="majorHAnsi" w:eastAsia="Garamond" w:hAnsiTheme="majorHAnsi" w:cstheme="majorHAnsi"/>
          <w:color w:val="24292E"/>
          <w:rPrChange w:id="2402" w:author="Brian Doersch" w:date="2018-05-13T22:47:00Z">
            <w:rPr>
              <w:ins w:id="2403" w:author="Ladera, Harrison" w:date="2018-05-11T15:13:00Z"/>
              <w:rFonts w:asciiTheme="majorHAnsi" w:eastAsia="Garamond" w:hAnsiTheme="majorHAnsi" w:cstheme="majorHAnsi"/>
              <w:b/>
              <w:color w:val="24292E"/>
            </w:rPr>
          </w:rPrChange>
        </w:rPr>
        <w:pPrChange w:id="2404" w:author="Ladera, Harrison" w:date="2018-05-11T15:33:00Z">
          <w:pPr>
            <w:ind w:firstLine="720"/>
          </w:pPr>
        </w:pPrChange>
      </w:pPr>
      <w:ins w:id="2405" w:author="Brian Doersch" w:date="2018-05-13T22:47:00Z">
        <w:r>
          <w:rPr>
            <w:rFonts w:asciiTheme="majorHAnsi" w:eastAsia="Garamond" w:hAnsiTheme="majorHAnsi" w:cstheme="majorHAnsi"/>
            <w:b/>
            <w:color w:val="24292E"/>
          </w:rPr>
          <w:tab/>
        </w:r>
        <w:r>
          <w:rPr>
            <w:rFonts w:asciiTheme="majorHAnsi" w:eastAsia="Garamond" w:hAnsiTheme="majorHAnsi" w:cstheme="majorHAnsi"/>
            <w:color w:val="24292E"/>
          </w:rPr>
          <w:t xml:space="preserve"> </w:t>
        </w:r>
      </w:ins>
    </w:p>
    <w:p w14:paraId="36D52C47" w14:textId="3D786955" w:rsidR="00EB2BFC" w:rsidRPr="0088688E" w:rsidRDefault="00EB2BFC" w:rsidP="00EB2BFC">
      <w:pPr>
        <w:rPr>
          <w:rFonts w:asciiTheme="majorHAnsi" w:hAnsiTheme="majorHAnsi" w:cstheme="majorHAnsi"/>
          <w:rPrChange w:id="2406" w:author="Melissa McClure" w:date="2018-05-06T12:29:00Z">
            <w:rPr/>
          </w:rPrChange>
        </w:rPr>
      </w:pPr>
    </w:p>
    <w:p w14:paraId="1FAD2398" w14:textId="77777777" w:rsidR="00892882" w:rsidRDefault="00892882" w:rsidP="0EF8317B">
      <w:pPr>
        <w:rPr>
          <w:ins w:id="2407" w:author="Melissa McClure" w:date="2018-05-13T21:50:00Z"/>
          <w:rFonts w:asciiTheme="majorHAnsi" w:eastAsia="Garamond" w:hAnsiTheme="majorHAnsi" w:cstheme="majorBidi"/>
          <w:b/>
          <w:color w:val="24292E"/>
          <w:sz w:val="28"/>
          <w:szCs w:val="28"/>
        </w:rPr>
      </w:pPr>
    </w:p>
    <w:p w14:paraId="0B4CFB90" w14:textId="77777777" w:rsidR="00892882" w:rsidRDefault="00892882" w:rsidP="0EF8317B">
      <w:pPr>
        <w:rPr>
          <w:ins w:id="2408" w:author="Melissa McClure" w:date="2018-05-13T21:50:00Z"/>
          <w:rFonts w:asciiTheme="majorHAnsi" w:eastAsia="Garamond" w:hAnsiTheme="majorHAnsi" w:cstheme="majorBidi"/>
          <w:b/>
          <w:color w:val="24292E"/>
          <w:sz w:val="28"/>
          <w:szCs w:val="28"/>
        </w:rPr>
      </w:pPr>
    </w:p>
    <w:p w14:paraId="063C7CD1" w14:textId="77777777" w:rsidR="00892882" w:rsidRDefault="00892882" w:rsidP="0EF8317B">
      <w:pPr>
        <w:rPr>
          <w:ins w:id="2409" w:author="Melissa McClure" w:date="2018-05-13T21:50:00Z"/>
          <w:rFonts w:asciiTheme="majorHAnsi" w:eastAsia="Garamond" w:hAnsiTheme="majorHAnsi" w:cstheme="majorBidi"/>
          <w:b/>
          <w:color w:val="24292E"/>
          <w:sz w:val="28"/>
          <w:szCs w:val="28"/>
        </w:rPr>
      </w:pPr>
    </w:p>
    <w:p w14:paraId="165F9162" w14:textId="77777777" w:rsidR="00892882" w:rsidRDefault="00892882" w:rsidP="0EF8317B">
      <w:pPr>
        <w:rPr>
          <w:ins w:id="2410" w:author="Melissa McClure" w:date="2018-05-13T21:50:00Z"/>
          <w:rFonts w:asciiTheme="majorHAnsi" w:eastAsia="Garamond" w:hAnsiTheme="majorHAnsi" w:cstheme="majorBidi"/>
          <w:b/>
          <w:color w:val="24292E"/>
          <w:sz w:val="28"/>
          <w:szCs w:val="28"/>
        </w:rPr>
      </w:pPr>
    </w:p>
    <w:p w14:paraId="539997A0" w14:textId="77777777" w:rsidR="00892882" w:rsidRDefault="00892882" w:rsidP="0EF8317B">
      <w:pPr>
        <w:rPr>
          <w:ins w:id="2411" w:author="Melissa McClure" w:date="2018-05-13T21:50:00Z"/>
          <w:rFonts w:asciiTheme="majorHAnsi" w:eastAsia="Garamond" w:hAnsiTheme="majorHAnsi" w:cstheme="majorBidi"/>
          <w:b/>
          <w:color w:val="24292E"/>
          <w:sz w:val="28"/>
          <w:szCs w:val="28"/>
        </w:rPr>
      </w:pPr>
    </w:p>
    <w:p w14:paraId="21727A55" w14:textId="77777777" w:rsidR="00892882" w:rsidRDefault="00892882" w:rsidP="0EF8317B">
      <w:pPr>
        <w:rPr>
          <w:ins w:id="2412" w:author="Brian Doersch" w:date="2018-05-13T23:11:00Z"/>
          <w:rFonts w:asciiTheme="majorHAnsi" w:eastAsia="Garamond" w:hAnsiTheme="majorHAnsi" w:cstheme="majorBidi"/>
          <w:b/>
          <w:color w:val="24292E"/>
          <w:sz w:val="28"/>
          <w:szCs w:val="28"/>
        </w:rPr>
      </w:pPr>
    </w:p>
    <w:p w14:paraId="3582FBBF" w14:textId="77777777" w:rsidR="00A24702" w:rsidRDefault="00A24702" w:rsidP="0EF8317B">
      <w:pPr>
        <w:rPr>
          <w:ins w:id="2413" w:author="Brian Doersch" w:date="2018-05-13T23:11:00Z"/>
          <w:rFonts w:asciiTheme="majorHAnsi" w:eastAsia="Garamond" w:hAnsiTheme="majorHAnsi" w:cstheme="majorBidi"/>
          <w:b/>
          <w:color w:val="24292E"/>
          <w:sz w:val="28"/>
          <w:szCs w:val="28"/>
        </w:rPr>
      </w:pPr>
    </w:p>
    <w:p w14:paraId="35D246BC" w14:textId="50D468D1" w:rsidR="00A24702" w:rsidRPr="00523178" w:rsidRDefault="00A24702" w:rsidP="00A24702">
      <w:pPr>
        <w:ind w:firstLine="720"/>
        <w:rPr>
          <w:ins w:id="2414" w:author="Brian Doersch" w:date="2018-05-13T23:11:00Z"/>
          <w:rFonts w:asciiTheme="majorHAnsi" w:eastAsia="Garamond" w:hAnsiTheme="majorHAnsi" w:cstheme="majorHAnsi"/>
          <w:b/>
          <w:color w:val="24292E"/>
        </w:rPr>
      </w:pPr>
      <w:ins w:id="2415" w:author="Brian Doersch" w:date="2018-05-13T23:11:00Z">
        <w:r w:rsidRPr="001031F4">
          <w:rPr>
            <w:rFonts w:asciiTheme="majorHAnsi" w:eastAsia="Garamond" w:hAnsiTheme="majorHAnsi" w:cstheme="majorHAnsi"/>
            <w:b/>
            <w:color w:val="24292E"/>
          </w:rPr>
          <w:lastRenderedPageBreak/>
          <w:t>WFA 11.</w:t>
        </w:r>
      </w:ins>
      <w:ins w:id="2416" w:author="Brian Doersch" w:date="2018-05-13T23:24:00Z">
        <w:r w:rsidR="000944AD">
          <w:rPr>
            <w:rFonts w:asciiTheme="majorHAnsi" w:eastAsia="Garamond" w:hAnsiTheme="majorHAnsi" w:cstheme="majorHAnsi"/>
            <w:b/>
            <w:color w:val="24292E"/>
          </w:rPr>
          <w:t>9</w:t>
        </w:r>
      </w:ins>
      <w:ins w:id="2417" w:author="Brian Doersch" w:date="2018-05-13T23:11:00Z">
        <w:r>
          <w:rPr>
            <w:rFonts w:asciiTheme="majorHAnsi" w:eastAsia="Garamond" w:hAnsiTheme="majorHAnsi" w:cstheme="majorHAnsi"/>
            <w:color w:val="24292E"/>
          </w:rPr>
          <w:tab/>
        </w:r>
        <w:r w:rsidRPr="001031F4">
          <w:rPr>
            <w:rFonts w:asciiTheme="majorHAnsi" w:eastAsia="Garamond" w:hAnsiTheme="majorHAnsi" w:cstheme="majorHAnsi"/>
            <w:b/>
            <w:color w:val="24292E"/>
          </w:rPr>
          <w:t>Administrator</w:t>
        </w:r>
        <w:r>
          <w:rPr>
            <w:rFonts w:asciiTheme="majorHAnsi" w:eastAsia="Garamond" w:hAnsiTheme="majorHAnsi" w:cstheme="majorHAnsi"/>
            <w:b/>
            <w:color w:val="24292E"/>
          </w:rPr>
          <w:t xml:space="preserve"> </w:t>
        </w:r>
      </w:ins>
      <w:ins w:id="2418" w:author="Brian Doersch" w:date="2018-05-13T23:12:00Z">
        <w:r w:rsidR="00213CBD">
          <w:rPr>
            <w:rFonts w:asciiTheme="majorHAnsi" w:eastAsia="Garamond" w:hAnsiTheme="majorHAnsi" w:cstheme="majorHAnsi"/>
            <w:b/>
            <w:color w:val="24292E"/>
          </w:rPr>
          <w:t>Help</w:t>
        </w:r>
      </w:ins>
    </w:p>
    <w:p w14:paraId="4460C91E" w14:textId="1790310E" w:rsidR="00213CBD" w:rsidRDefault="00213CBD" w:rsidP="00A24702">
      <w:pPr>
        <w:ind w:firstLine="720"/>
        <w:rPr>
          <w:ins w:id="2419" w:author="Brian Doersch" w:date="2018-05-13T23:12:00Z"/>
          <w:rFonts w:asciiTheme="majorHAnsi" w:eastAsia="Garamond" w:hAnsiTheme="majorHAnsi" w:cstheme="majorHAnsi"/>
          <w:b/>
          <w:color w:val="24292E"/>
        </w:rPr>
      </w:pPr>
      <w:ins w:id="2420" w:author="Brian Doersch" w:date="2018-05-13T23:12:00Z">
        <w:r>
          <w:rPr>
            <w:rFonts w:asciiTheme="majorHAnsi" w:eastAsia="Garamond" w:hAnsiTheme="majorHAnsi" w:cstheme="majorHAnsi"/>
            <w:b/>
            <w:noProof/>
            <w:color w:val="24292E"/>
          </w:rPr>
          <w:drawing>
            <wp:inline distT="0" distB="0" distL="0" distR="0" wp14:anchorId="58C0A098" wp14:editId="5C84F88A">
              <wp:extent cx="4969933" cy="4417718"/>
              <wp:effectExtent l="0" t="0" r="2540" b="1905"/>
              <wp:docPr id="13" name="Picture 13" descr="C:\Users\Upsilon\AppData\Local\Microsoft\Windows\INetCache\Content.Word\Admin 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psilon\AppData\Local\Microsoft\Windows\INetCache\Content.Word\Admin Hel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1763" cy="4419345"/>
                      </a:xfrm>
                      <a:prstGeom prst="rect">
                        <a:avLst/>
                      </a:prstGeom>
                      <a:noFill/>
                      <a:ln>
                        <a:noFill/>
                      </a:ln>
                    </pic:spPr>
                  </pic:pic>
                </a:graphicData>
              </a:graphic>
            </wp:inline>
          </w:drawing>
        </w:r>
      </w:ins>
    </w:p>
    <w:p w14:paraId="20A81804" w14:textId="18771F60" w:rsidR="00630280" w:rsidRDefault="00213CBD">
      <w:pPr>
        <w:ind w:firstLine="720"/>
        <w:rPr>
          <w:ins w:id="2421" w:author="Brian Doersch" w:date="2018-05-13T23:12:00Z"/>
          <w:rFonts w:asciiTheme="majorHAnsi" w:eastAsia="Garamond" w:hAnsiTheme="majorHAnsi" w:cstheme="majorHAnsi"/>
          <w:color w:val="24292E"/>
        </w:rPr>
      </w:pPr>
      <w:ins w:id="2422" w:author="Brian Doersch" w:date="2018-05-13T23:12:00Z">
        <w:r>
          <w:rPr>
            <w:rFonts w:asciiTheme="majorHAnsi" w:eastAsia="Garamond" w:hAnsiTheme="majorHAnsi" w:cstheme="majorHAnsi"/>
            <w:color w:val="24292E"/>
          </w:rPr>
          <w:t xml:space="preserve">This page will </w:t>
        </w:r>
        <w:r w:rsidR="00630280">
          <w:rPr>
            <w:rFonts w:asciiTheme="majorHAnsi" w:eastAsia="Garamond" w:hAnsiTheme="majorHAnsi" w:cstheme="majorHAnsi"/>
            <w:color w:val="24292E"/>
          </w:rPr>
          <w:t>guide the admin through how to use the site in a simplified manner.</w:t>
        </w:r>
      </w:ins>
    </w:p>
    <w:p w14:paraId="712D029E" w14:textId="77777777" w:rsidR="00630280" w:rsidRDefault="00630280">
      <w:pPr>
        <w:ind w:firstLine="720"/>
        <w:rPr>
          <w:ins w:id="2423" w:author="Brian Doersch" w:date="2018-05-13T23:12:00Z"/>
          <w:rFonts w:asciiTheme="majorHAnsi" w:eastAsia="Garamond" w:hAnsiTheme="majorHAnsi" w:cstheme="majorHAnsi"/>
          <w:color w:val="24292E"/>
        </w:rPr>
      </w:pPr>
    </w:p>
    <w:p w14:paraId="2A665614" w14:textId="77777777" w:rsidR="00630280" w:rsidRDefault="00630280">
      <w:pPr>
        <w:ind w:firstLine="720"/>
        <w:rPr>
          <w:ins w:id="2424" w:author="Brian Doersch" w:date="2018-05-13T23:12:00Z"/>
          <w:rFonts w:asciiTheme="majorHAnsi" w:eastAsia="Garamond" w:hAnsiTheme="majorHAnsi" w:cstheme="majorHAnsi"/>
          <w:color w:val="24292E"/>
        </w:rPr>
      </w:pPr>
    </w:p>
    <w:p w14:paraId="57AE697B" w14:textId="77777777" w:rsidR="00630280" w:rsidRDefault="00630280">
      <w:pPr>
        <w:ind w:firstLine="720"/>
        <w:rPr>
          <w:ins w:id="2425" w:author="Brian Doersch" w:date="2018-05-13T23:12:00Z"/>
          <w:rFonts w:asciiTheme="majorHAnsi" w:eastAsia="Garamond" w:hAnsiTheme="majorHAnsi" w:cstheme="majorHAnsi"/>
          <w:color w:val="24292E"/>
        </w:rPr>
      </w:pPr>
    </w:p>
    <w:p w14:paraId="45D83C71" w14:textId="77777777" w:rsidR="00630280" w:rsidRDefault="00630280">
      <w:pPr>
        <w:ind w:firstLine="720"/>
        <w:rPr>
          <w:ins w:id="2426" w:author="Brian Doersch" w:date="2018-05-13T23:12:00Z"/>
          <w:rFonts w:asciiTheme="majorHAnsi" w:eastAsia="Garamond" w:hAnsiTheme="majorHAnsi" w:cstheme="majorHAnsi"/>
          <w:color w:val="24292E"/>
        </w:rPr>
      </w:pPr>
    </w:p>
    <w:p w14:paraId="3B8ABB2F" w14:textId="77777777" w:rsidR="00630280" w:rsidRDefault="00630280">
      <w:pPr>
        <w:ind w:firstLine="720"/>
        <w:rPr>
          <w:ins w:id="2427" w:author="Brian Doersch" w:date="2018-05-13T23:12:00Z"/>
          <w:rFonts w:asciiTheme="majorHAnsi" w:eastAsia="Garamond" w:hAnsiTheme="majorHAnsi" w:cstheme="majorHAnsi"/>
          <w:color w:val="24292E"/>
        </w:rPr>
      </w:pPr>
    </w:p>
    <w:p w14:paraId="042CA317" w14:textId="77777777" w:rsidR="00630280" w:rsidRDefault="00630280">
      <w:pPr>
        <w:ind w:firstLine="720"/>
        <w:rPr>
          <w:ins w:id="2428" w:author="Brian Doersch" w:date="2018-05-13T23:12:00Z"/>
          <w:rFonts w:asciiTheme="majorHAnsi" w:eastAsia="Garamond" w:hAnsiTheme="majorHAnsi" w:cstheme="majorHAnsi"/>
          <w:color w:val="24292E"/>
        </w:rPr>
      </w:pPr>
    </w:p>
    <w:p w14:paraId="0629AB1C" w14:textId="77777777" w:rsidR="00630280" w:rsidRDefault="00630280">
      <w:pPr>
        <w:ind w:firstLine="720"/>
        <w:rPr>
          <w:ins w:id="2429" w:author="Brian Doersch" w:date="2018-05-13T23:12:00Z"/>
          <w:rFonts w:asciiTheme="majorHAnsi" w:eastAsia="Garamond" w:hAnsiTheme="majorHAnsi" w:cstheme="majorHAnsi"/>
          <w:color w:val="24292E"/>
        </w:rPr>
      </w:pPr>
    </w:p>
    <w:p w14:paraId="356A2D2E" w14:textId="77777777" w:rsidR="00630280" w:rsidRDefault="00630280">
      <w:pPr>
        <w:ind w:firstLine="720"/>
        <w:rPr>
          <w:ins w:id="2430" w:author="Brian Doersch" w:date="2018-05-13T23:12:00Z"/>
          <w:rFonts w:asciiTheme="majorHAnsi" w:eastAsia="Garamond" w:hAnsiTheme="majorHAnsi" w:cstheme="majorHAnsi"/>
          <w:color w:val="24292E"/>
        </w:rPr>
      </w:pPr>
    </w:p>
    <w:p w14:paraId="628901F4" w14:textId="77777777" w:rsidR="00630280" w:rsidRPr="00213CBD" w:rsidRDefault="00630280">
      <w:pPr>
        <w:ind w:firstLine="720"/>
        <w:rPr>
          <w:ins w:id="2431" w:author="Brian Doersch" w:date="2018-05-13T23:11:00Z"/>
          <w:rFonts w:asciiTheme="majorHAnsi" w:eastAsia="Garamond" w:hAnsiTheme="majorHAnsi" w:cstheme="majorHAnsi"/>
          <w:color w:val="24292E"/>
          <w:rPrChange w:id="2432" w:author="Brian Doersch" w:date="2018-05-13T23:12:00Z">
            <w:rPr>
              <w:ins w:id="2433" w:author="Brian Doersch" w:date="2018-05-13T23:11:00Z"/>
              <w:rFonts w:asciiTheme="majorHAnsi" w:eastAsia="Garamond" w:hAnsiTheme="majorHAnsi" w:cstheme="majorHAnsi"/>
              <w:b/>
              <w:color w:val="24292E"/>
            </w:rPr>
          </w:rPrChange>
        </w:rPr>
      </w:pPr>
    </w:p>
    <w:p w14:paraId="7CD2D905" w14:textId="77777777" w:rsidR="00A24702" w:rsidRDefault="00A24702" w:rsidP="0EF8317B">
      <w:pPr>
        <w:rPr>
          <w:ins w:id="2434" w:author="Melissa McClure" w:date="2018-05-13T21:50:00Z"/>
          <w:rFonts w:asciiTheme="majorHAnsi" w:eastAsia="Garamond" w:hAnsiTheme="majorHAnsi" w:cstheme="majorBidi"/>
          <w:b/>
          <w:color w:val="24292E"/>
          <w:sz w:val="28"/>
          <w:szCs w:val="28"/>
        </w:rPr>
      </w:pPr>
    </w:p>
    <w:p w14:paraId="0B91F931" w14:textId="77777777" w:rsidR="00892882" w:rsidRDefault="00892882" w:rsidP="0EF8317B">
      <w:pPr>
        <w:rPr>
          <w:ins w:id="2435" w:author="Melissa McClure" w:date="2018-05-13T21:50:00Z"/>
          <w:rFonts w:asciiTheme="majorHAnsi" w:eastAsia="Garamond" w:hAnsiTheme="majorHAnsi" w:cstheme="majorBidi"/>
          <w:b/>
          <w:color w:val="24292E"/>
          <w:sz w:val="28"/>
          <w:szCs w:val="28"/>
        </w:rPr>
      </w:pPr>
    </w:p>
    <w:p w14:paraId="0F69D353" w14:textId="77777777" w:rsidR="00892882" w:rsidRDefault="00892882" w:rsidP="0EF8317B">
      <w:pPr>
        <w:rPr>
          <w:ins w:id="2436" w:author="Melissa McClure" w:date="2018-05-13T21:50:00Z"/>
          <w:rFonts w:asciiTheme="majorHAnsi" w:eastAsia="Garamond" w:hAnsiTheme="majorHAnsi" w:cstheme="majorBidi"/>
          <w:b/>
          <w:color w:val="24292E"/>
          <w:sz w:val="28"/>
          <w:szCs w:val="28"/>
        </w:rPr>
      </w:pPr>
    </w:p>
    <w:p w14:paraId="6B61F5D0" w14:textId="7A11940E" w:rsidR="0EF8317B" w:rsidRPr="003E12E9" w:rsidRDefault="0EF8317B" w:rsidP="0EF8317B">
      <w:pPr>
        <w:rPr>
          <w:ins w:id="2437" w:author="Brian" w:date="2018-05-05T11:01:00Z"/>
          <w:rFonts w:asciiTheme="majorHAnsi" w:eastAsia="Garamond" w:hAnsiTheme="majorHAnsi" w:cstheme="majorBidi"/>
          <w:b/>
          <w:color w:val="24292E"/>
          <w:sz w:val="28"/>
          <w:szCs w:val="28"/>
        </w:rPr>
      </w:pPr>
      <w:ins w:id="2438" w:author="Brian" w:date="2018-05-05T11:01:00Z">
        <w:r w:rsidRPr="003E12E9">
          <w:rPr>
            <w:rFonts w:asciiTheme="majorHAnsi" w:eastAsia="Garamond" w:hAnsiTheme="majorHAnsi" w:cstheme="majorBidi"/>
            <w:b/>
            <w:color w:val="24292E"/>
            <w:sz w:val="28"/>
            <w:szCs w:val="28"/>
          </w:rPr>
          <w:t>12       Functional Requirements Administrator</w:t>
        </w:r>
      </w:ins>
    </w:p>
    <w:p w14:paraId="2820219A" w14:textId="2019AEE0" w:rsidR="007D0A4F" w:rsidRPr="00E10105" w:rsidDel="00340F18" w:rsidRDefault="00206CFA" w:rsidP="007D0A4F">
      <w:pPr>
        <w:rPr>
          <w:ins w:id="2439" w:author="Brian" w:date="2018-05-05T11:01:00Z"/>
          <w:del w:id="2440" w:author="Melissa McClure" w:date="2018-05-06T12:28:00Z"/>
          <w:rFonts w:asciiTheme="majorHAnsi" w:hAnsiTheme="majorHAnsi" w:cstheme="majorHAnsi"/>
          <w:i/>
          <w:color w:val="ED7D31" w:themeColor="accent2"/>
        </w:rPr>
      </w:pPr>
      <w:ins w:id="2441" w:author="Brian" w:date="2018-05-05T11:01:00Z">
        <w:del w:id="2442" w:author="Melissa McClure" w:date="2018-05-06T12:28:00Z">
          <w:r w:rsidRPr="00E10105" w:rsidDel="00340F18">
            <w:rPr>
              <w:rFonts w:asciiTheme="majorHAnsi" w:hAnsiTheme="majorHAnsi" w:cstheme="majorHAnsi"/>
              <w:i/>
              <w:color w:val="ED7D31" w:themeColor="accent2"/>
            </w:rPr>
            <w:delText>Review</w:delText>
          </w:r>
        </w:del>
      </w:ins>
    </w:p>
    <w:p w14:paraId="33EB6913" w14:textId="77777777" w:rsidR="00340F18" w:rsidRPr="003E12E9" w:rsidRDefault="00340F18" w:rsidP="005C195A">
      <w:pPr>
        <w:pStyle w:val="NormalWeb"/>
        <w:spacing w:after="240"/>
        <w:ind w:left="1440" w:right="720" w:hanging="720"/>
        <w:jc w:val="both"/>
        <w:rPr>
          <w:rFonts w:asciiTheme="majorHAnsi" w:hAnsiTheme="majorHAnsi" w:cstheme="majorBidi"/>
          <w:color w:val="24292E"/>
          <w:sz w:val="22"/>
          <w:szCs w:val="22"/>
        </w:rPr>
      </w:pPr>
      <w:ins w:id="2443" w:author="Melissa McClure" w:date="2018-05-06T12:28:00Z">
        <w:r w:rsidRPr="003E12E9">
          <w:rPr>
            <w:rFonts w:asciiTheme="majorHAnsi" w:hAnsiTheme="majorHAnsi" w:cstheme="majorBidi"/>
            <w:b/>
            <w:color w:val="24292E"/>
            <w:sz w:val="22"/>
            <w:szCs w:val="22"/>
          </w:rPr>
          <w:t>FRA 12.1</w:t>
        </w:r>
        <w:r w:rsidRPr="00E10105">
          <w:rPr>
            <w:rFonts w:asciiTheme="majorHAnsi" w:hAnsiTheme="majorHAnsi" w:cstheme="majorHAnsi"/>
            <w:color w:val="24292E"/>
            <w:sz w:val="22"/>
            <w:szCs w:val="22"/>
          </w:rPr>
          <w:tab/>
        </w:r>
        <w:r w:rsidRPr="003E12E9">
          <w:rPr>
            <w:rFonts w:asciiTheme="majorHAnsi" w:hAnsiTheme="majorHAnsi" w:cstheme="majorBidi"/>
            <w:b/>
            <w:color w:val="24292E"/>
            <w:sz w:val="22"/>
            <w:szCs w:val="22"/>
          </w:rPr>
          <w:t>Login/Logoff</w:t>
        </w:r>
        <w:r w:rsidRPr="00AE10EE">
          <w:rPr>
            <w:rFonts w:asciiTheme="majorHAnsi" w:hAnsiTheme="majorHAnsi" w:cstheme="majorBidi"/>
            <w:color w:val="24292E"/>
            <w:sz w:val="22"/>
            <w:szCs w:val="22"/>
          </w:rPr>
          <w:t xml:space="preserve"> </w:t>
        </w:r>
      </w:ins>
    </w:p>
    <w:p w14:paraId="692AC8C1" w14:textId="77777777" w:rsidR="00340F18" w:rsidRPr="005C195A" w:rsidRDefault="00340F18" w:rsidP="003E12E9">
      <w:pPr>
        <w:pStyle w:val="NormalWeb"/>
        <w:spacing w:after="240"/>
        <w:ind w:left="1440" w:right="720"/>
        <w:jc w:val="both"/>
        <w:rPr>
          <w:rFonts w:asciiTheme="majorHAnsi" w:hAnsiTheme="majorHAnsi" w:cstheme="majorBidi"/>
          <w:color w:val="24292E"/>
          <w:sz w:val="22"/>
          <w:szCs w:val="22"/>
        </w:rPr>
      </w:pPr>
      <w:ins w:id="2444" w:author="Melissa McClure" w:date="2018-05-06T12:28:00Z">
        <w:r w:rsidRPr="00E10105">
          <w:rPr>
            <w:rFonts w:asciiTheme="majorHAnsi" w:hAnsiTheme="majorHAnsi" w:cstheme="majorHAnsi"/>
            <w:i/>
            <w:color w:val="ED7D31" w:themeColor="accent2"/>
            <w:sz w:val="22"/>
            <w:szCs w:val="22"/>
          </w:rPr>
          <w:tab/>
        </w:r>
        <w:r w:rsidRPr="00AE10EE">
          <w:rPr>
            <w:rFonts w:asciiTheme="majorHAnsi" w:hAnsiTheme="majorHAnsi" w:cstheme="majorBidi"/>
            <w:color w:val="000000" w:themeColor="text1"/>
            <w:sz w:val="22"/>
            <w:szCs w:val="22"/>
          </w:rPr>
          <w:t xml:space="preserve">The </w:t>
        </w:r>
        <w:r w:rsidRPr="00AE10EE">
          <w:rPr>
            <w:rFonts w:asciiTheme="majorHAnsi" w:hAnsiTheme="majorHAnsi" w:cstheme="majorBidi"/>
            <w:color w:val="24292E"/>
            <w:sz w:val="22"/>
            <w:szCs w:val="22"/>
          </w:rPr>
          <w:t>administrator shall be able to log in and out of the system.</w:t>
        </w:r>
      </w:ins>
    </w:p>
    <w:p w14:paraId="29647F90" w14:textId="77777777" w:rsidR="00340F18" w:rsidRPr="005C195A" w:rsidRDefault="00340F18" w:rsidP="003E12E9">
      <w:pPr>
        <w:pStyle w:val="NormalWeb"/>
        <w:spacing w:after="240"/>
        <w:ind w:left="1440" w:right="720" w:hanging="720"/>
        <w:jc w:val="both"/>
        <w:rPr>
          <w:rFonts w:asciiTheme="majorHAnsi" w:hAnsiTheme="majorHAnsi" w:cstheme="majorBidi"/>
          <w:color w:val="24292E"/>
          <w:sz w:val="22"/>
          <w:szCs w:val="22"/>
        </w:rPr>
      </w:pPr>
      <w:ins w:id="2445" w:author="Melissa McClure" w:date="2018-05-06T12:28:00Z">
        <w:r w:rsidRPr="003E12E9">
          <w:rPr>
            <w:rFonts w:asciiTheme="majorHAnsi" w:hAnsiTheme="majorHAnsi" w:cstheme="majorBidi"/>
            <w:b/>
            <w:color w:val="24292E"/>
            <w:sz w:val="22"/>
            <w:szCs w:val="22"/>
          </w:rPr>
          <w:t>FRA 12.2</w:t>
        </w:r>
        <w:r w:rsidRPr="00E10105">
          <w:rPr>
            <w:rFonts w:asciiTheme="majorHAnsi" w:hAnsiTheme="majorHAnsi" w:cstheme="majorHAnsi"/>
            <w:color w:val="24292E"/>
            <w:sz w:val="22"/>
            <w:szCs w:val="22"/>
          </w:rPr>
          <w:tab/>
        </w:r>
        <w:r w:rsidRPr="003E12E9">
          <w:rPr>
            <w:rFonts w:asciiTheme="majorHAnsi" w:hAnsiTheme="majorHAnsi" w:cstheme="majorBidi"/>
            <w:b/>
            <w:color w:val="24292E"/>
            <w:sz w:val="22"/>
            <w:szCs w:val="22"/>
          </w:rPr>
          <w:t>Reports Generation</w:t>
        </w:r>
      </w:ins>
    </w:p>
    <w:p w14:paraId="0F7E7CED" w14:textId="77777777" w:rsidR="00340F18" w:rsidRPr="005C195A" w:rsidRDefault="00340F18" w:rsidP="003E12E9">
      <w:pPr>
        <w:pStyle w:val="NormalWeb"/>
        <w:spacing w:after="240"/>
        <w:ind w:left="2160" w:right="720"/>
        <w:jc w:val="both"/>
        <w:rPr>
          <w:rFonts w:asciiTheme="majorHAnsi" w:hAnsiTheme="majorHAnsi" w:cstheme="majorBidi"/>
          <w:color w:val="24292E"/>
          <w:sz w:val="22"/>
          <w:szCs w:val="22"/>
        </w:rPr>
      </w:pPr>
      <w:ins w:id="2446" w:author="Melissa McClure" w:date="2018-05-06T12:28:00Z">
        <w:r w:rsidRPr="00AE10EE">
          <w:rPr>
            <w:rFonts w:asciiTheme="majorHAnsi" w:hAnsiTheme="majorHAnsi" w:cstheme="majorBidi"/>
            <w:color w:val="24292E"/>
            <w:sz w:val="22"/>
            <w:szCs w:val="22"/>
          </w:rPr>
          <w:t xml:space="preserve">Reports shall be generated for all students enrolled in the school. These reports shall include records of attendance tracked by community hours. </w:t>
        </w:r>
      </w:ins>
    </w:p>
    <w:p w14:paraId="028B39C3" w14:textId="77777777" w:rsidR="00340F18" w:rsidRPr="005C195A" w:rsidRDefault="00340F18" w:rsidP="003E12E9">
      <w:pPr>
        <w:pStyle w:val="NormalWeb"/>
        <w:spacing w:after="240"/>
        <w:ind w:left="1440" w:right="720" w:hanging="720"/>
        <w:jc w:val="both"/>
        <w:rPr>
          <w:rFonts w:asciiTheme="majorHAnsi" w:hAnsiTheme="majorHAnsi" w:cstheme="majorBidi"/>
          <w:color w:val="24292E"/>
          <w:sz w:val="22"/>
          <w:szCs w:val="22"/>
        </w:rPr>
      </w:pPr>
      <w:ins w:id="2447" w:author="Melissa McClure" w:date="2018-05-06T12:28:00Z">
        <w:r w:rsidRPr="003E12E9">
          <w:rPr>
            <w:rFonts w:asciiTheme="majorHAnsi" w:hAnsiTheme="majorHAnsi" w:cstheme="majorBidi"/>
            <w:b/>
            <w:color w:val="24292E"/>
            <w:sz w:val="22"/>
            <w:szCs w:val="22"/>
          </w:rPr>
          <w:t>FRA 12.3</w:t>
        </w:r>
        <w:r w:rsidRPr="00AE10EE">
          <w:rPr>
            <w:rFonts w:asciiTheme="majorHAnsi" w:hAnsiTheme="majorHAnsi" w:cstheme="majorBidi"/>
            <w:color w:val="24292E"/>
            <w:sz w:val="22"/>
            <w:szCs w:val="22"/>
          </w:rPr>
          <w:t xml:space="preserve"> </w:t>
        </w:r>
        <w:r w:rsidRPr="00E10105">
          <w:rPr>
            <w:rFonts w:asciiTheme="majorHAnsi" w:hAnsiTheme="majorHAnsi" w:cstheme="majorHAnsi"/>
            <w:color w:val="24292E"/>
            <w:sz w:val="22"/>
            <w:szCs w:val="22"/>
          </w:rPr>
          <w:tab/>
        </w:r>
        <w:r w:rsidRPr="003E12E9">
          <w:rPr>
            <w:rFonts w:asciiTheme="majorHAnsi" w:hAnsiTheme="majorHAnsi" w:cstheme="majorBidi"/>
            <w:b/>
            <w:color w:val="24292E"/>
            <w:sz w:val="22"/>
            <w:szCs w:val="22"/>
          </w:rPr>
          <w:t>Adjusting Student Community Hours</w:t>
        </w:r>
      </w:ins>
    </w:p>
    <w:p w14:paraId="3233A104" w14:textId="77777777" w:rsidR="00340F18" w:rsidRPr="005C195A" w:rsidRDefault="00340F18" w:rsidP="003E12E9">
      <w:pPr>
        <w:pStyle w:val="NormalWeb"/>
        <w:spacing w:after="240"/>
        <w:ind w:left="2160" w:right="720"/>
        <w:jc w:val="both"/>
        <w:rPr>
          <w:rFonts w:asciiTheme="majorHAnsi" w:hAnsiTheme="majorHAnsi" w:cstheme="majorBidi"/>
          <w:color w:val="24292E"/>
          <w:sz w:val="22"/>
          <w:szCs w:val="22"/>
        </w:rPr>
      </w:pPr>
      <w:ins w:id="2448" w:author="Melissa McClure" w:date="2018-05-06T12:28:00Z">
        <w:r w:rsidRPr="00AE10EE">
          <w:rPr>
            <w:rFonts w:asciiTheme="majorHAnsi" w:hAnsiTheme="majorHAnsi" w:cstheme="majorBidi"/>
            <w:color w:val="24292E"/>
            <w:sz w:val="22"/>
            <w:szCs w:val="22"/>
          </w:rPr>
          <w:t xml:space="preserve">The administrator shall be able to adjust the students’ community hours on an as-needed basis. This will include how many hours they attended on a specified day. </w:t>
        </w:r>
      </w:ins>
    </w:p>
    <w:p w14:paraId="01B4F29F" w14:textId="77777777" w:rsidR="00340F18" w:rsidRPr="003E12E9" w:rsidRDefault="00340F18" w:rsidP="003E12E9">
      <w:pPr>
        <w:pStyle w:val="NormalWeb"/>
        <w:spacing w:after="240"/>
        <w:ind w:left="1440" w:right="720" w:hanging="720"/>
        <w:jc w:val="both"/>
        <w:rPr>
          <w:rFonts w:asciiTheme="majorHAnsi" w:hAnsiTheme="majorHAnsi" w:cstheme="majorBidi"/>
          <w:b/>
          <w:color w:val="24292E"/>
          <w:sz w:val="22"/>
          <w:szCs w:val="22"/>
        </w:rPr>
      </w:pPr>
      <w:ins w:id="2449" w:author="Melissa McClure" w:date="2018-05-06T12:28:00Z">
        <w:r w:rsidRPr="003E12E9">
          <w:rPr>
            <w:rFonts w:asciiTheme="majorHAnsi" w:hAnsiTheme="majorHAnsi" w:cstheme="majorBidi"/>
            <w:b/>
            <w:color w:val="24292E"/>
            <w:sz w:val="22"/>
            <w:szCs w:val="22"/>
          </w:rPr>
          <w:t>FRA 12.4</w:t>
        </w:r>
        <w:r w:rsidRPr="00AE10EE">
          <w:rPr>
            <w:rFonts w:asciiTheme="majorHAnsi" w:hAnsiTheme="majorHAnsi" w:cstheme="majorBidi"/>
            <w:color w:val="24292E"/>
            <w:sz w:val="22"/>
            <w:szCs w:val="22"/>
          </w:rPr>
          <w:t xml:space="preserve"> </w:t>
        </w:r>
        <w:r w:rsidRPr="00E10105">
          <w:rPr>
            <w:rFonts w:asciiTheme="majorHAnsi" w:hAnsiTheme="majorHAnsi" w:cstheme="majorHAnsi"/>
            <w:color w:val="24292E"/>
            <w:sz w:val="22"/>
            <w:szCs w:val="22"/>
          </w:rPr>
          <w:tab/>
        </w:r>
        <w:r w:rsidRPr="003E12E9">
          <w:rPr>
            <w:rFonts w:asciiTheme="majorHAnsi" w:hAnsiTheme="majorHAnsi" w:cstheme="majorBidi"/>
            <w:b/>
            <w:color w:val="24292E"/>
            <w:sz w:val="22"/>
            <w:szCs w:val="22"/>
          </w:rPr>
          <w:t>Archive/Rollover</w:t>
        </w:r>
      </w:ins>
    </w:p>
    <w:p w14:paraId="15CC71EA" w14:textId="77777777" w:rsidR="00340F18" w:rsidRPr="005C195A" w:rsidRDefault="00340F18" w:rsidP="003E12E9">
      <w:pPr>
        <w:pStyle w:val="NormalWeb"/>
        <w:spacing w:after="240"/>
        <w:ind w:left="2160" w:right="720"/>
        <w:jc w:val="both"/>
        <w:rPr>
          <w:rFonts w:asciiTheme="majorHAnsi" w:hAnsiTheme="majorHAnsi" w:cstheme="majorBidi"/>
          <w:color w:val="24292E"/>
          <w:sz w:val="22"/>
          <w:szCs w:val="22"/>
        </w:rPr>
      </w:pPr>
      <w:ins w:id="2450" w:author="Melissa McClure" w:date="2018-05-06T12:28:00Z">
        <w:r w:rsidRPr="00AE10EE">
          <w:rPr>
            <w:rFonts w:asciiTheme="majorHAnsi" w:hAnsiTheme="majorHAnsi" w:cstheme="majorBidi"/>
            <w:color w:val="24292E"/>
            <w:sz w:val="22"/>
            <w:szCs w:val="22"/>
          </w:rPr>
          <w:t>The administrator shall have to do nothing to archive/rollover student information.  The system shall archive/rollover student information automatically, keeping the information for 7 years.  After 7 years, the information shall automatically be deleted from the system.</w:t>
        </w:r>
      </w:ins>
    </w:p>
    <w:p w14:paraId="5F3AE1AB" w14:textId="2DD5D394" w:rsidR="00340F18" w:rsidRPr="003E12E9" w:rsidDel="008444C7" w:rsidRDefault="00340F18" w:rsidP="003E12E9">
      <w:pPr>
        <w:pStyle w:val="NormalWeb"/>
        <w:spacing w:after="240"/>
        <w:ind w:left="1440" w:right="720" w:hanging="720"/>
        <w:jc w:val="both"/>
        <w:rPr>
          <w:del w:id="2451" w:author="Doersch, Brian" w:date="2018-05-13T19:28:00Z"/>
          <w:rFonts w:asciiTheme="majorHAnsi" w:hAnsiTheme="majorHAnsi" w:cstheme="majorBidi"/>
          <w:b/>
          <w:color w:val="24292E"/>
          <w:sz w:val="22"/>
          <w:szCs w:val="22"/>
        </w:rPr>
      </w:pPr>
      <w:ins w:id="2452" w:author="Melissa McClure" w:date="2018-05-06T12:28:00Z">
        <w:del w:id="2453" w:author="Doersch, Brian" w:date="2018-05-13T19:28:00Z">
          <w:r w:rsidRPr="003E12E9" w:rsidDel="008444C7">
            <w:rPr>
              <w:rFonts w:asciiTheme="majorHAnsi" w:hAnsiTheme="majorHAnsi" w:cstheme="majorBidi"/>
              <w:b/>
              <w:color w:val="24292E"/>
              <w:sz w:val="22"/>
              <w:szCs w:val="22"/>
            </w:rPr>
            <w:delText>FRA 12. 5</w:delText>
          </w:r>
          <w:r w:rsidRPr="00E10105" w:rsidDel="008444C7">
            <w:rPr>
              <w:rFonts w:asciiTheme="majorHAnsi" w:hAnsiTheme="majorHAnsi" w:cstheme="majorHAnsi"/>
              <w:b/>
              <w:color w:val="24292E"/>
              <w:sz w:val="22"/>
              <w:szCs w:val="22"/>
            </w:rPr>
            <w:tab/>
          </w:r>
          <w:r w:rsidRPr="003E12E9" w:rsidDel="008444C7">
            <w:rPr>
              <w:rFonts w:asciiTheme="majorHAnsi" w:hAnsiTheme="majorHAnsi" w:cstheme="majorBidi"/>
              <w:b/>
              <w:color w:val="24292E"/>
              <w:sz w:val="22"/>
              <w:szCs w:val="22"/>
            </w:rPr>
            <w:delText>Report Sharing</w:delText>
          </w:r>
        </w:del>
      </w:ins>
    </w:p>
    <w:p w14:paraId="70F04EC9" w14:textId="5538198E" w:rsidR="00340F18" w:rsidRPr="005C195A" w:rsidDel="008444C7" w:rsidRDefault="00340F18" w:rsidP="003E12E9">
      <w:pPr>
        <w:pStyle w:val="NormalWeb"/>
        <w:spacing w:after="240"/>
        <w:ind w:left="2160" w:right="720"/>
        <w:jc w:val="both"/>
        <w:rPr>
          <w:del w:id="2454" w:author="Doersch, Brian" w:date="2018-05-13T19:28:00Z"/>
          <w:rFonts w:asciiTheme="majorHAnsi" w:hAnsiTheme="majorHAnsi" w:cstheme="majorBidi"/>
          <w:color w:val="24292E"/>
          <w:sz w:val="22"/>
          <w:szCs w:val="22"/>
        </w:rPr>
      </w:pPr>
      <w:ins w:id="2455" w:author="Melissa McClure" w:date="2018-05-06T12:28:00Z">
        <w:del w:id="2456" w:author="Doersch, Brian" w:date="2018-05-13T19:28:00Z">
          <w:r w:rsidRPr="00AE10EE" w:rsidDel="008444C7">
            <w:rPr>
              <w:rFonts w:asciiTheme="majorHAnsi" w:hAnsiTheme="majorHAnsi" w:cstheme="majorBidi"/>
              <w:color w:val="24292E"/>
              <w:sz w:val="22"/>
              <w:szCs w:val="22"/>
            </w:rPr>
            <w:delText>The administrator shall be able to easily share reports of students via email.</w:delText>
          </w:r>
        </w:del>
      </w:ins>
    </w:p>
    <w:p w14:paraId="4E0B63EA" w14:textId="76C2B509" w:rsidR="00340F18" w:rsidRPr="003E12E9" w:rsidRDefault="00340F18" w:rsidP="003E12E9">
      <w:pPr>
        <w:pStyle w:val="NormalWeb"/>
        <w:spacing w:after="240"/>
        <w:ind w:left="1440" w:right="720" w:hanging="720"/>
        <w:jc w:val="both"/>
        <w:rPr>
          <w:rFonts w:asciiTheme="majorHAnsi" w:hAnsiTheme="majorHAnsi" w:cstheme="majorBidi"/>
          <w:b/>
          <w:color w:val="24292E"/>
          <w:sz w:val="22"/>
          <w:szCs w:val="22"/>
        </w:rPr>
      </w:pPr>
      <w:ins w:id="2457" w:author="Melissa McClure" w:date="2018-05-06T12:28:00Z">
        <w:r w:rsidRPr="003E12E9">
          <w:rPr>
            <w:rFonts w:asciiTheme="majorHAnsi" w:hAnsiTheme="majorHAnsi" w:cstheme="majorBidi"/>
            <w:b/>
            <w:color w:val="24292E"/>
            <w:sz w:val="22"/>
            <w:szCs w:val="22"/>
          </w:rPr>
          <w:t>FRA 12.</w:t>
        </w:r>
      </w:ins>
      <w:ins w:id="2458" w:author="Doersch, Brian" w:date="2018-05-13T19:28:00Z">
        <w:r w:rsidR="008444C7">
          <w:rPr>
            <w:rFonts w:asciiTheme="majorHAnsi" w:hAnsiTheme="majorHAnsi" w:cstheme="majorBidi"/>
            <w:b/>
            <w:color w:val="24292E"/>
            <w:sz w:val="22"/>
            <w:szCs w:val="22"/>
          </w:rPr>
          <w:t>5</w:t>
        </w:r>
      </w:ins>
      <w:ins w:id="2459" w:author="Melissa McClure" w:date="2018-05-06T12:28:00Z">
        <w:del w:id="2460" w:author="Doersch, Brian" w:date="2018-05-13T19:28:00Z">
          <w:r w:rsidRPr="003E12E9" w:rsidDel="008444C7">
            <w:rPr>
              <w:rFonts w:asciiTheme="majorHAnsi" w:hAnsiTheme="majorHAnsi" w:cstheme="majorBidi"/>
              <w:b/>
              <w:color w:val="24292E"/>
              <w:sz w:val="22"/>
              <w:szCs w:val="22"/>
            </w:rPr>
            <w:delText>6</w:delText>
          </w:r>
        </w:del>
        <w:r w:rsidRPr="00E10105">
          <w:rPr>
            <w:rFonts w:asciiTheme="majorHAnsi" w:hAnsiTheme="majorHAnsi" w:cstheme="majorHAnsi"/>
            <w:b/>
            <w:color w:val="24292E"/>
            <w:sz w:val="22"/>
            <w:szCs w:val="22"/>
          </w:rPr>
          <w:tab/>
        </w:r>
        <w:r w:rsidRPr="003E12E9">
          <w:rPr>
            <w:rFonts w:asciiTheme="majorHAnsi" w:hAnsiTheme="majorHAnsi" w:cstheme="majorBidi"/>
            <w:b/>
            <w:color w:val="24292E"/>
            <w:sz w:val="22"/>
            <w:szCs w:val="22"/>
          </w:rPr>
          <w:t>Calendar Maintenance</w:t>
        </w:r>
      </w:ins>
    </w:p>
    <w:p w14:paraId="2604DB41" w14:textId="77777777" w:rsidR="00340F18" w:rsidRPr="005C195A" w:rsidRDefault="00340F18" w:rsidP="003E12E9">
      <w:pPr>
        <w:pStyle w:val="NormalWeb"/>
        <w:spacing w:after="240"/>
        <w:ind w:left="2160" w:right="720"/>
        <w:jc w:val="both"/>
        <w:rPr>
          <w:rFonts w:asciiTheme="majorHAnsi" w:hAnsiTheme="majorHAnsi" w:cstheme="majorBidi"/>
          <w:color w:val="24292E"/>
          <w:sz w:val="22"/>
          <w:szCs w:val="22"/>
        </w:rPr>
      </w:pPr>
      <w:ins w:id="2461" w:author="Melissa McClure" w:date="2018-05-06T12:28:00Z">
        <w:r w:rsidRPr="00AE10EE">
          <w:rPr>
            <w:rFonts w:asciiTheme="majorHAnsi" w:hAnsiTheme="majorHAnsi" w:cstheme="majorBidi"/>
            <w:color w:val="24292E"/>
            <w:sz w:val="22"/>
            <w:szCs w:val="22"/>
          </w:rPr>
          <w:t>The admin shall be able to adjust the schedule for "professional days" and other aberrations in the school calendar.</w:t>
        </w:r>
      </w:ins>
    </w:p>
    <w:p w14:paraId="390D899D" w14:textId="2F295188" w:rsidR="009D0542" w:rsidRPr="003E12E9" w:rsidRDefault="009D0542" w:rsidP="003E12E9">
      <w:pPr>
        <w:pStyle w:val="NormalWeb"/>
        <w:spacing w:after="240"/>
        <w:ind w:right="720"/>
        <w:jc w:val="both"/>
        <w:rPr>
          <w:rFonts w:asciiTheme="majorHAnsi" w:hAnsiTheme="majorHAnsi" w:cstheme="majorBidi"/>
          <w:b/>
          <w:color w:val="24292E"/>
          <w:sz w:val="22"/>
          <w:szCs w:val="22"/>
        </w:rPr>
      </w:pPr>
      <w:ins w:id="2462" w:author="Melissa McClure" w:date="2018-05-06T17:01:00Z">
        <w:r>
          <w:rPr>
            <w:rFonts w:asciiTheme="majorHAnsi" w:hAnsiTheme="majorHAnsi" w:cstheme="majorHAnsi"/>
            <w:b/>
            <w:color w:val="24292E"/>
            <w:sz w:val="22"/>
            <w:szCs w:val="22"/>
          </w:rPr>
          <w:tab/>
        </w:r>
        <w:r w:rsidRPr="003E12E9">
          <w:rPr>
            <w:rFonts w:asciiTheme="majorHAnsi" w:hAnsiTheme="majorHAnsi" w:cstheme="majorBidi"/>
            <w:b/>
            <w:color w:val="24292E"/>
            <w:sz w:val="22"/>
            <w:szCs w:val="22"/>
          </w:rPr>
          <w:t>FRA 12.</w:t>
        </w:r>
      </w:ins>
      <w:commentRangeStart w:id="2463"/>
      <w:ins w:id="2464" w:author="Doersch, Brian" w:date="2018-05-13T19:28:00Z">
        <w:r w:rsidR="008444C7">
          <w:rPr>
            <w:rFonts w:asciiTheme="majorHAnsi" w:hAnsiTheme="majorHAnsi" w:cstheme="majorBidi"/>
            <w:b/>
            <w:color w:val="24292E"/>
            <w:sz w:val="22"/>
            <w:szCs w:val="22"/>
          </w:rPr>
          <w:t>6</w:t>
        </w:r>
      </w:ins>
      <w:ins w:id="2465" w:author="Melissa McClure" w:date="2018-05-06T17:01:00Z">
        <w:del w:id="2466" w:author="Doersch, Brian" w:date="2018-05-13T19:28:00Z">
          <w:r w:rsidRPr="003E12E9" w:rsidDel="008444C7">
            <w:rPr>
              <w:rFonts w:asciiTheme="majorHAnsi" w:hAnsiTheme="majorHAnsi" w:cstheme="majorBidi"/>
              <w:b/>
              <w:color w:val="24292E"/>
              <w:sz w:val="22"/>
              <w:szCs w:val="22"/>
            </w:rPr>
            <w:delText>7</w:delText>
          </w:r>
        </w:del>
      </w:ins>
      <w:commentRangeEnd w:id="2463"/>
      <w:r w:rsidR="008444C7">
        <w:rPr>
          <w:rStyle w:val="CommentReference"/>
          <w:rFonts w:asciiTheme="minorHAnsi" w:eastAsiaTheme="minorHAnsi" w:hAnsiTheme="minorHAnsi" w:cstheme="minorBidi"/>
        </w:rPr>
        <w:commentReference w:id="2463"/>
      </w:r>
      <w:ins w:id="2467" w:author="Melissa McClure" w:date="2018-05-06T17:01:00Z">
        <w:r>
          <w:rPr>
            <w:rFonts w:asciiTheme="majorHAnsi" w:hAnsiTheme="majorHAnsi" w:cstheme="majorHAnsi"/>
            <w:b/>
            <w:color w:val="24292E"/>
            <w:sz w:val="22"/>
            <w:szCs w:val="22"/>
          </w:rPr>
          <w:tab/>
        </w:r>
      </w:ins>
      <w:ins w:id="2468" w:author="Melissa McClure" w:date="2018-05-06T17:02:00Z">
        <w:r w:rsidR="004E573A" w:rsidRPr="003E12E9">
          <w:rPr>
            <w:rFonts w:asciiTheme="majorHAnsi" w:hAnsiTheme="majorHAnsi" w:cstheme="majorBidi"/>
            <w:b/>
            <w:color w:val="24292E"/>
            <w:sz w:val="22"/>
            <w:szCs w:val="22"/>
          </w:rPr>
          <w:t>Modification of Students in the System</w:t>
        </w:r>
      </w:ins>
    </w:p>
    <w:p w14:paraId="70FD7F58" w14:textId="5BCF24F7" w:rsidR="004E573A" w:rsidRPr="004E573A" w:rsidDel="006A3871" w:rsidRDefault="004E573A" w:rsidP="00A60FF5">
      <w:pPr>
        <w:pStyle w:val="NormalWeb"/>
        <w:spacing w:after="240"/>
        <w:ind w:left="2160" w:right="720"/>
        <w:jc w:val="both"/>
        <w:rPr>
          <w:del w:id="2469" w:author="Melissa McClure" w:date="2018-05-06T19:21:00Z"/>
          <w:rFonts w:asciiTheme="majorHAnsi" w:hAnsiTheme="majorHAnsi" w:cstheme="majorBidi"/>
          <w:color w:val="24292E"/>
          <w:sz w:val="22"/>
          <w:szCs w:val="22"/>
          <w:rPrChange w:id="2470" w:author="Melissa McClure" w:date="2018-05-06T17:02:00Z">
            <w:rPr>
              <w:del w:id="2471" w:author="Melissa McClure" w:date="2018-05-06T19:21:00Z"/>
              <w:rFonts w:asciiTheme="majorHAnsi" w:hAnsiTheme="majorHAnsi" w:cstheme="majorHAnsi"/>
              <w:b/>
              <w:color w:val="24292E"/>
              <w:sz w:val="22"/>
              <w:szCs w:val="22"/>
            </w:rPr>
          </w:rPrChange>
        </w:rPr>
      </w:pPr>
      <w:ins w:id="2472" w:author="Melissa McClure" w:date="2018-05-06T17:02:00Z">
        <w:r w:rsidRPr="00AE10EE">
          <w:rPr>
            <w:rFonts w:asciiTheme="majorHAnsi" w:hAnsiTheme="majorHAnsi" w:cstheme="majorBidi"/>
            <w:color w:val="24292E"/>
            <w:sz w:val="22"/>
            <w:szCs w:val="22"/>
          </w:rPr>
          <w:t xml:space="preserve">The administrator shall have the ability to </w:t>
        </w:r>
        <w:r w:rsidR="000C2A51" w:rsidRPr="00AE10EE">
          <w:rPr>
            <w:rFonts w:asciiTheme="majorHAnsi" w:hAnsiTheme="majorHAnsi" w:cstheme="majorBidi"/>
            <w:color w:val="24292E"/>
            <w:sz w:val="22"/>
            <w:szCs w:val="22"/>
          </w:rPr>
          <w:t>modify</w:t>
        </w:r>
      </w:ins>
      <w:ins w:id="2473" w:author="Melissa McClure" w:date="2018-05-06T17:03:00Z">
        <w:r w:rsidR="000C2A51" w:rsidRPr="00AE10EE">
          <w:rPr>
            <w:rFonts w:asciiTheme="majorHAnsi" w:hAnsiTheme="majorHAnsi" w:cstheme="majorBidi"/>
            <w:color w:val="24292E"/>
            <w:sz w:val="22"/>
            <w:szCs w:val="22"/>
          </w:rPr>
          <w:t xml:space="preserve"> (add and delete) students</w:t>
        </w:r>
        <w:r w:rsidR="0077388A" w:rsidRPr="00AE10EE">
          <w:rPr>
            <w:rFonts w:asciiTheme="majorHAnsi" w:hAnsiTheme="majorHAnsi" w:cstheme="majorBidi"/>
            <w:color w:val="24292E"/>
            <w:sz w:val="22"/>
            <w:szCs w:val="22"/>
          </w:rPr>
          <w:t xml:space="preserve"> to the system.</w:t>
        </w:r>
      </w:ins>
    </w:p>
    <w:p w14:paraId="6EE1F8A2" w14:textId="3479B3EB" w:rsidR="0060422D" w:rsidRPr="0060422D" w:rsidRDefault="007C6309">
      <w:pPr>
        <w:pStyle w:val="NormalWeb"/>
        <w:spacing w:after="240"/>
        <w:ind w:left="2160" w:right="720"/>
        <w:jc w:val="both"/>
        <w:rPr>
          <w:ins w:id="2474" w:author="Melissa McClure" w:date="2018-05-06T12:28:00Z"/>
          <w:rFonts w:asciiTheme="majorHAnsi" w:hAnsiTheme="majorHAnsi" w:cstheme="majorHAnsi"/>
          <w:color w:val="24292E"/>
          <w:sz w:val="22"/>
          <w:szCs w:val="22"/>
          <w:rPrChange w:id="2475" w:author="Brian Doersch" w:date="2018-05-06T17:03:00Z">
            <w:rPr>
              <w:ins w:id="2476" w:author="Melissa McClure" w:date="2018-05-06T12:28:00Z"/>
              <w:rFonts w:asciiTheme="majorHAnsi" w:hAnsiTheme="majorHAnsi" w:cstheme="majorHAnsi"/>
              <w:b/>
              <w:color w:val="24292E"/>
              <w:sz w:val="22"/>
              <w:szCs w:val="22"/>
            </w:rPr>
          </w:rPrChange>
        </w:rPr>
        <w:pPrChange w:id="2477" w:author="Melissa McClure" w:date="2018-05-06T19:21:00Z">
          <w:pPr>
            <w:pStyle w:val="NormalWeb"/>
            <w:spacing w:before="0" w:beforeAutospacing="0" w:after="240" w:afterAutospacing="0"/>
            <w:ind w:left="1440" w:hanging="720"/>
          </w:pPr>
        </w:pPrChange>
      </w:pPr>
      <w:del w:id="2478" w:author="Melissa McClure" w:date="2018-05-06T19:21:00Z">
        <w:r w:rsidDel="006A3871">
          <w:rPr>
            <w:rStyle w:val="CommentReference"/>
            <w:rFonts w:asciiTheme="minorHAnsi" w:eastAsiaTheme="minorHAnsi" w:hAnsiTheme="minorHAnsi" w:cstheme="minorBidi"/>
          </w:rPr>
          <w:commentReference w:id="2479"/>
        </w:r>
      </w:del>
      <w:ins w:id="2480" w:author="Brian Doersch" w:date="2018-05-06T17:04:00Z">
        <w:r w:rsidR="00715D0C">
          <w:rPr>
            <w:rFonts w:asciiTheme="majorHAnsi" w:hAnsiTheme="majorHAnsi" w:cstheme="majorHAnsi"/>
            <w:color w:val="24292E"/>
            <w:sz w:val="22"/>
            <w:szCs w:val="22"/>
          </w:rPr>
          <w:t xml:space="preserve"> </w:t>
        </w:r>
      </w:ins>
    </w:p>
    <w:p w14:paraId="46793B79" w14:textId="77777777" w:rsidR="00340F18" w:rsidRPr="00E10105" w:rsidRDefault="00340F18" w:rsidP="008368F9">
      <w:pPr>
        <w:pStyle w:val="NormalWeb"/>
        <w:spacing w:before="0" w:beforeAutospacing="0" w:after="240" w:afterAutospacing="0"/>
        <w:ind w:left="1440" w:hanging="720"/>
        <w:rPr>
          <w:ins w:id="2481" w:author="Melissa McClure" w:date="2018-05-06T12:28:00Z"/>
          <w:rFonts w:asciiTheme="majorHAnsi" w:hAnsiTheme="majorHAnsi" w:cstheme="majorHAnsi"/>
          <w:b/>
          <w:color w:val="24292E"/>
          <w:sz w:val="22"/>
          <w:szCs w:val="22"/>
        </w:rPr>
      </w:pPr>
    </w:p>
    <w:p w14:paraId="73B5EBAE" w14:textId="447B3A52" w:rsidR="007D0A4F" w:rsidRPr="0088688E" w:rsidDel="006A3871" w:rsidRDefault="007D0A4F" w:rsidP="003E12E9">
      <w:pPr>
        <w:pStyle w:val="NormalWeb"/>
        <w:spacing w:before="0" w:beforeAutospacing="0" w:after="240" w:afterAutospacing="0"/>
        <w:ind w:left="1440" w:hanging="720"/>
        <w:rPr>
          <w:del w:id="2482" w:author="Melissa McClure" w:date="2018-05-06T19:21:00Z"/>
          <w:rFonts w:asciiTheme="majorHAnsi" w:hAnsiTheme="majorHAnsi" w:cstheme="majorBidi"/>
          <w:color w:val="ED7D31" w:themeColor="accent2"/>
          <w:sz w:val="22"/>
          <w:szCs w:val="22"/>
          <w:rPrChange w:id="2483" w:author="Melissa McClure" w:date="2018-05-06T12:29:00Z">
            <w:rPr>
              <w:del w:id="2484" w:author="Melissa McClure" w:date="2018-05-06T19:21:00Z"/>
              <w:rFonts w:asciiTheme="majorHAnsi" w:hAnsiTheme="majorHAnsi" w:cstheme="majorBidi"/>
              <w:color w:val="24292E"/>
              <w:sz w:val="22"/>
              <w:szCs w:val="22"/>
            </w:rPr>
          </w:rPrChange>
        </w:rPr>
      </w:pPr>
      <w:ins w:id="2485" w:author="Brian" w:date="2018-05-05T11:01:00Z">
        <w:del w:id="2486" w:author="Melissa McClure" w:date="2018-05-06T19:21:00Z">
          <w:r w:rsidRPr="53F85883" w:rsidDel="006A3871">
            <w:rPr>
              <w:rFonts w:asciiTheme="majorHAnsi" w:hAnsiTheme="majorHAnsi" w:cstheme="majorBidi"/>
              <w:b/>
              <w:color w:val="ED7D31" w:themeColor="accent2"/>
              <w:rPrChange w:id="2487" w:author="Melissa McClure" w:date="2018-05-06T12:29:00Z">
                <w:rPr>
                  <w:rFonts w:asciiTheme="majorHAnsi" w:hAnsiTheme="majorHAnsi" w:cstheme="majorBidi"/>
                  <w:b/>
                  <w:color w:val="24292E"/>
                </w:rPr>
              </w:rPrChange>
            </w:rPr>
            <w:delText>FRA 12.1</w:delText>
          </w:r>
          <w:r w:rsidRPr="0088688E" w:rsidDel="006A3871">
            <w:rPr>
              <w:rFonts w:asciiTheme="majorHAnsi" w:hAnsiTheme="majorHAnsi" w:cstheme="majorHAnsi"/>
              <w:color w:val="ED7D31" w:themeColor="accent2"/>
              <w:rPrChange w:id="2488" w:author="Melissa McClure" w:date="2018-05-06T12:29:00Z">
                <w:rPr>
                  <w:rFonts w:asciiTheme="majorHAnsi" w:hAnsiTheme="majorHAnsi" w:cstheme="majorHAnsi"/>
                  <w:color w:val="24292E"/>
                </w:rPr>
              </w:rPrChange>
            </w:rPr>
            <w:tab/>
          </w:r>
          <w:r w:rsidRPr="53F85883" w:rsidDel="006A3871">
            <w:rPr>
              <w:rFonts w:asciiTheme="majorHAnsi" w:hAnsiTheme="majorHAnsi" w:cstheme="majorBidi"/>
              <w:b/>
              <w:color w:val="ED7D31" w:themeColor="accent2"/>
              <w:rPrChange w:id="2489" w:author="Melissa McClure" w:date="2018-05-06T12:29:00Z">
                <w:rPr>
                  <w:rFonts w:asciiTheme="majorHAnsi" w:hAnsiTheme="majorHAnsi" w:cstheme="majorBidi"/>
                  <w:b/>
                  <w:color w:val="24292E"/>
                </w:rPr>
              </w:rPrChange>
            </w:rPr>
            <w:delText>Login/Logoff</w:delText>
          </w:r>
          <w:r w:rsidRPr="53F85883" w:rsidDel="006A3871">
            <w:rPr>
              <w:rFonts w:asciiTheme="majorHAnsi" w:hAnsiTheme="majorHAnsi" w:cstheme="majorBidi"/>
              <w:color w:val="ED7D31" w:themeColor="accent2"/>
              <w:rPrChange w:id="2490" w:author="Melissa McClure" w:date="2018-05-06T12:29:00Z">
                <w:rPr>
                  <w:rFonts w:asciiTheme="majorHAnsi" w:hAnsiTheme="majorHAnsi" w:cstheme="majorBidi"/>
                  <w:color w:val="24292E"/>
                </w:rPr>
              </w:rPrChange>
            </w:rPr>
            <w:delText xml:space="preserve"> </w:delText>
          </w:r>
        </w:del>
      </w:ins>
    </w:p>
    <w:p w14:paraId="251F7124" w14:textId="7A4A0849" w:rsidR="007D0A4F" w:rsidRPr="0088688E" w:rsidDel="006A3871" w:rsidRDefault="007D0A4F" w:rsidP="003E12E9">
      <w:pPr>
        <w:pStyle w:val="NormalWeb"/>
        <w:spacing w:before="0" w:beforeAutospacing="0" w:after="240" w:afterAutospacing="0"/>
        <w:ind w:left="1440"/>
        <w:rPr>
          <w:del w:id="2491" w:author="Melissa McClure" w:date="2018-05-06T19:21:00Z"/>
          <w:rFonts w:asciiTheme="majorHAnsi" w:hAnsiTheme="majorHAnsi" w:cstheme="majorBidi"/>
          <w:color w:val="ED7D31" w:themeColor="accent2"/>
          <w:sz w:val="22"/>
          <w:szCs w:val="22"/>
          <w:rPrChange w:id="2492" w:author="Melissa McClure" w:date="2018-05-06T12:29:00Z">
            <w:rPr>
              <w:del w:id="2493" w:author="Melissa McClure" w:date="2018-05-06T19:21:00Z"/>
              <w:rFonts w:asciiTheme="majorHAnsi" w:hAnsiTheme="majorHAnsi"/>
              <w:color w:val="24292E"/>
              <w:sz w:val="22"/>
              <w:szCs w:val="22"/>
            </w:rPr>
          </w:rPrChange>
        </w:rPr>
      </w:pPr>
      <w:ins w:id="2494" w:author="Brian" w:date="2018-05-05T11:01:00Z">
        <w:del w:id="2495" w:author="Melissa McClure" w:date="2018-05-06T19:21:00Z">
          <w:r w:rsidRPr="0088688E" w:rsidDel="006A3871">
            <w:rPr>
              <w:rFonts w:asciiTheme="majorHAnsi" w:hAnsiTheme="majorHAnsi" w:cstheme="majorHAnsi"/>
              <w:color w:val="ED7D31" w:themeColor="accent2"/>
              <w:rPrChange w:id="2496" w:author="Melissa McClure" w:date="2018-05-06T12:29:00Z">
                <w:rPr>
                  <w:rFonts w:asciiTheme="majorHAnsi" w:hAnsiTheme="majorHAnsi" w:cstheme="majorBidi"/>
                  <w:color w:val="24292E"/>
                </w:rPr>
              </w:rPrChange>
            </w:rPr>
            <w:delText xml:space="preserve">FRA 12.1 </w:delText>
          </w:r>
          <w:r w:rsidRPr="53F85883" w:rsidDel="006A3871">
            <w:rPr>
              <w:rFonts w:asciiTheme="majorHAnsi" w:hAnsiTheme="majorHAnsi" w:cstheme="majorBidi"/>
              <w:color w:val="ED7D31" w:themeColor="accent2"/>
              <w:rPrChange w:id="2497" w:author="Melissa McClure" w:date="2018-05-06T12:29:00Z">
                <w:rPr>
                  <w:rFonts w:asciiTheme="majorHAnsi" w:hAnsiTheme="majorHAnsi" w:cstheme="majorBidi"/>
                  <w:color w:val="24292E"/>
                </w:rPr>
              </w:rPrChange>
            </w:rPr>
            <w:delText>Administrators must be able to log in and out of the system.</w:delText>
          </w:r>
        </w:del>
      </w:ins>
    </w:p>
    <w:p w14:paraId="42444087" w14:textId="0C3A517E" w:rsidR="007D0A4F" w:rsidRPr="0088688E" w:rsidDel="006A3871" w:rsidRDefault="007D0A4F" w:rsidP="004335D7">
      <w:pPr>
        <w:pStyle w:val="NormalWeb"/>
        <w:spacing w:before="0" w:beforeAutospacing="0" w:after="240" w:afterAutospacing="0"/>
        <w:ind w:left="1440"/>
        <w:rPr>
          <w:ins w:id="2498" w:author="Brian" w:date="2018-05-05T11:01:00Z"/>
          <w:del w:id="2499" w:author="Melissa McClure" w:date="2018-05-06T19:21:00Z"/>
          <w:rFonts w:asciiTheme="majorHAnsi" w:hAnsiTheme="majorHAnsi" w:cstheme="majorHAnsi"/>
          <w:color w:val="ED7D31" w:themeColor="accent2"/>
          <w:sz w:val="22"/>
          <w:szCs w:val="22"/>
          <w:rPrChange w:id="2500" w:author="Melissa McClure" w:date="2018-05-06T12:29:00Z">
            <w:rPr>
              <w:ins w:id="2501" w:author="Brian" w:date="2018-05-05T11:01:00Z"/>
              <w:del w:id="2502" w:author="Melissa McClure" w:date="2018-05-06T19:21:00Z"/>
              <w:rFonts w:asciiTheme="majorHAnsi" w:hAnsiTheme="majorHAnsi" w:cstheme="majorBidi"/>
              <w:color w:val="24292E"/>
              <w:sz w:val="22"/>
              <w:szCs w:val="22"/>
            </w:rPr>
          </w:rPrChange>
        </w:rPr>
      </w:pPr>
      <w:ins w:id="2503" w:author="Brian" w:date="2018-05-05T11:01:00Z">
        <w:del w:id="2504" w:author="Melissa McClure" w:date="2018-05-06T19:21:00Z">
          <w:r w:rsidRPr="0088688E" w:rsidDel="006A3871">
            <w:rPr>
              <w:rFonts w:asciiTheme="majorHAnsi" w:hAnsiTheme="majorHAnsi" w:cstheme="majorHAnsi"/>
              <w:color w:val="ED7D31" w:themeColor="accent2"/>
              <w:rPrChange w:id="2505" w:author="Melissa McClure" w:date="2018-05-06T12:29:00Z">
                <w:rPr>
                  <w:rFonts w:asciiTheme="majorHAnsi" w:hAnsiTheme="majorHAnsi" w:cstheme="majorBidi"/>
                  <w:color w:val="24292E"/>
                </w:rPr>
              </w:rPrChange>
            </w:rPr>
            <w:delText>FRA 12.2 The system must automatically log</w:delText>
          </w:r>
        </w:del>
      </w:ins>
      <w:ins w:id="2506" w:author="Ladera, Harrison" w:date="2018-05-05T17:27:00Z">
        <w:del w:id="2507" w:author="Melissa McClure" w:date="2018-05-06T19:21:00Z">
          <w:r w:rsidR="005750CE" w:rsidRPr="0088688E" w:rsidDel="006A3871">
            <w:rPr>
              <w:rFonts w:asciiTheme="majorHAnsi" w:hAnsiTheme="majorHAnsi" w:cstheme="majorHAnsi"/>
              <w:color w:val="ED7D31" w:themeColor="accent2"/>
              <w:rPrChange w:id="2508" w:author="Melissa McClure" w:date="2018-05-06T12:29:00Z">
                <w:rPr>
                  <w:rFonts w:asciiTheme="majorHAnsi" w:hAnsiTheme="majorHAnsi" w:cstheme="majorBidi"/>
                  <w:color w:val="24292E"/>
                </w:rPr>
              </w:rPrChange>
            </w:rPr>
            <w:delText xml:space="preserve"> </w:delText>
          </w:r>
        </w:del>
      </w:ins>
      <w:ins w:id="2509" w:author="Brian" w:date="2018-05-05T11:01:00Z">
        <w:del w:id="2510" w:author="Melissa McClure" w:date="2018-05-06T19:21:00Z">
          <w:r w:rsidRPr="0088688E" w:rsidDel="006A3871">
            <w:rPr>
              <w:rFonts w:asciiTheme="majorHAnsi" w:hAnsiTheme="majorHAnsi" w:cstheme="majorHAnsi"/>
              <w:color w:val="ED7D31" w:themeColor="accent2"/>
              <w:rPrChange w:id="2511" w:author="Melissa McClure" w:date="2018-05-06T12:29:00Z">
                <w:rPr>
                  <w:rFonts w:asciiTheme="majorHAnsi" w:hAnsiTheme="majorHAnsi" w:cstheme="majorBidi"/>
                  <w:color w:val="24292E"/>
                </w:rPr>
              </w:rPrChange>
            </w:rPr>
            <w:delText xml:space="preserve">off at the end of the </w:delText>
          </w:r>
          <w:commentRangeStart w:id="2512"/>
          <w:r w:rsidRPr="0088688E" w:rsidDel="006A3871">
            <w:rPr>
              <w:rFonts w:asciiTheme="majorHAnsi" w:hAnsiTheme="majorHAnsi" w:cstheme="majorHAnsi"/>
              <w:color w:val="ED7D31" w:themeColor="accent2"/>
              <w:rPrChange w:id="2513" w:author="Melissa McClure" w:date="2018-05-06T12:29:00Z">
                <w:rPr>
                  <w:rFonts w:asciiTheme="majorHAnsi" w:hAnsiTheme="majorHAnsi" w:cstheme="majorBidi"/>
                  <w:color w:val="24292E"/>
                </w:rPr>
              </w:rPrChange>
            </w:rPr>
            <w:delText>day</w:delText>
          </w:r>
        </w:del>
      </w:ins>
      <w:commentRangeEnd w:id="2512"/>
      <w:del w:id="2514" w:author="Unknown">
        <w:r w:rsidR="009152D5" w:rsidRPr="0088688E" w:rsidDel="006A3871">
          <w:rPr>
            <w:rStyle w:val="CommentReference"/>
            <w:rFonts w:asciiTheme="majorHAnsi" w:hAnsiTheme="majorHAnsi" w:cstheme="majorHAnsi"/>
            <w:color w:val="ED7D31" w:themeColor="accent2"/>
            <w:rPrChange w:id="2515" w:author="Melissa McClure" w:date="2018-05-06T12:29:00Z">
              <w:rPr>
                <w:rStyle w:val="CommentReference"/>
              </w:rPr>
            </w:rPrChange>
          </w:rPr>
          <w:commentReference w:id="2512"/>
        </w:r>
      </w:del>
      <w:ins w:id="2516" w:author="Brian" w:date="2018-05-05T11:01:00Z">
        <w:del w:id="2517" w:author="Melissa McClure" w:date="2018-05-06T19:21:00Z">
          <w:r w:rsidRPr="0088688E" w:rsidDel="006A3871">
            <w:rPr>
              <w:rFonts w:asciiTheme="majorHAnsi" w:hAnsiTheme="majorHAnsi" w:cstheme="majorHAnsi"/>
              <w:color w:val="ED7D31" w:themeColor="accent2"/>
              <w:rPrChange w:id="2518" w:author="Melissa McClure" w:date="2018-05-06T12:29:00Z">
                <w:rPr>
                  <w:rFonts w:asciiTheme="majorHAnsi" w:hAnsiTheme="majorHAnsi" w:cstheme="majorBidi"/>
                  <w:color w:val="24292E"/>
                </w:rPr>
              </w:rPrChange>
            </w:rPr>
            <w:delText>.</w:delText>
          </w:r>
        </w:del>
      </w:ins>
    </w:p>
    <w:p w14:paraId="4F6C5BB3" w14:textId="77777777" w:rsidR="007D0A4F" w:rsidRPr="0088688E" w:rsidDel="006A3871" w:rsidRDefault="007D0A4F" w:rsidP="005C195A">
      <w:pPr>
        <w:pStyle w:val="NormalWeb"/>
        <w:spacing w:before="0" w:beforeAutospacing="0" w:after="240" w:afterAutospacing="0"/>
        <w:ind w:left="1440" w:hanging="720"/>
        <w:rPr>
          <w:del w:id="2519" w:author="Melissa McClure" w:date="2018-05-06T19:21:00Z"/>
          <w:rFonts w:asciiTheme="majorHAnsi" w:hAnsiTheme="majorHAnsi" w:cstheme="majorBidi"/>
          <w:color w:val="ED7C31"/>
          <w:sz w:val="22"/>
          <w:szCs w:val="22"/>
          <w:rPrChange w:id="2520" w:author="Melissa McClure" w:date="2018-05-06T12:29:00Z">
            <w:rPr>
              <w:del w:id="2521" w:author="Melissa McClure" w:date="2018-05-06T19:21:00Z"/>
              <w:rFonts w:asciiTheme="majorHAnsi" w:hAnsiTheme="majorHAnsi" w:cstheme="majorBidi"/>
              <w:color w:val="24292E"/>
              <w:sz w:val="22"/>
              <w:szCs w:val="22"/>
            </w:rPr>
          </w:rPrChange>
        </w:rPr>
      </w:pPr>
      <w:ins w:id="2522" w:author="Brian" w:date="2018-05-05T11:01:00Z">
        <w:del w:id="2523" w:author="Melissa McClure" w:date="2018-05-06T19:21:00Z">
          <w:r w:rsidRPr="53F85883" w:rsidDel="006A3871">
            <w:rPr>
              <w:rFonts w:asciiTheme="majorHAnsi" w:hAnsiTheme="majorHAnsi" w:cstheme="majorBidi"/>
              <w:b/>
              <w:color w:val="ED7D31" w:themeColor="accent2"/>
              <w:rPrChange w:id="2524" w:author="Melissa McClure" w:date="2018-05-06T12:29:00Z">
                <w:rPr>
                  <w:rFonts w:asciiTheme="majorHAnsi" w:hAnsiTheme="majorHAnsi" w:cstheme="majorBidi"/>
                  <w:b/>
                  <w:color w:val="24292E"/>
                </w:rPr>
              </w:rPrChange>
            </w:rPr>
            <w:delText>FRA 12.2</w:delText>
          </w:r>
          <w:r w:rsidRPr="0088688E" w:rsidDel="006A3871">
            <w:rPr>
              <w:rFonts w:asciiTheme="majorHAnsi" w:hAnsiTheme="majorHAnsi" w:cstheme="majorHAnsi"/>
              <w:color w:val="ED7D31" w:themeColor="accent2"/>
              <w:rPrChange w:id="2525" w:author="Melissa McClure" w:date="2018-05-06T12:29:00Z">
                <w:rPr>
                  <w:rFonts w:asciiTheme="majorHAnsi" w:hAnsiTheme="majorHAnsi" w:cstheme="majorHAnsi"/>
                  <w:color w:val="24292E"/>
                </w:rPr>
              </w:rPrChange>
            </w:rPr>
            <w:tab/>
          </w:r>
          <w:r w:rsidRPr="53F85883" w:rsidDel="006A3871">
            <w:rPr>
              <w:rFonts w:asciiTheme="majorHAnsi" w:hAnsiTheme="majorHAnsi" w:cstheme="majorBidi"/>
              <w:b/>
              <w:color w:val="ED7D31" w:themeColor="accent2"/>
              <w:rPrChange w:id="2526" w:author="Melissa McClure" w:date="2018-05-06T12:29:00Z">
                <w:rPr>
                  <w:rFonts w:asciiTheme="majorHAnsi" w:hAnsiTheme="majorHAnsi" w:cstheme="majorBidi"/>
                  <w:b/>
                  <w:color w:val="24292E"/>
                </w:rPr>
              </w:rPrChange>
            </w:rPr>
            <w:delText>Ability to select a student to see a report of their attendance</w:delText>
          </w:r>
        </w:del>
      </w:ins>
    </w:p>
    <w:p w14:paraId="0B06C802" w14:textId="7F7E6620" w:rsidR="007D0A4F" w:rsidRPr="0088688E" w:rsidDel="006A3871" w:rsidRDefault="001321F4" w:rsidP="003E12E9">
      <w:pPr>
        <w:pStyle w:val="NormalWeb"/>
        <w:spacing w:before="0" w:beforeAutospacing="0" w:after="240" w:afterAutospacing="0"/>
        <w:ind w:left="1440"/>
        <w:rPr>
          <w:del w:id="2527" w:author="Melissa McClure" w:date="2018-05-06T19:21:00Z"/>
          <w:rFonts w:asciiTheme="majorHAnsi" w:hAnsiTheme="majorHAnsi" w:cstheme="majorBidi"/>
          <w:color w:val="ED7D31" w:themeColor="accent2"/>
          <w:sz w:val="22"/>
          <w:szCs w:val="22"/>
          <w:rPrChange w:id="2528" w:author="Melissa McClure" w:date="2018-05-06T12:29:00Z">
            <w:rPr>
              <w:del w:id="2529" w:author="Melissa McClure" w:date="2018-05-06T19:21:00Z"/>
              <w:rFonts w:asciiTheme="majorHAnsi" w:hAnsiTheme="majorHAnsi"/>
              <w:color w:val="24292E"/>
              <w:sz w:val="22"/>
              <w:szCs w:val="22"/>
            </w:rPr>
          </w:rPrChange>
        </w:rPr>
      </w:pPr>
      <w:ins w:id="2530" w:author="Ladera, Harrison" w:date="2018-05-05T17:29:00Z">
        <w:del w:id="2531" w:author="Melissa McClure" w:date="2018-05-06T19:21:00Z">
          <w:r w:rsidRPr="53F85883" w:rsidDel="006A3871">
            <w:rPr>
              <w:rFonts w:asciiTheme="majorHAnsi" w:hAnsiTheme="majorHAnsi" w:cstheme="majorBidi"/>
              <w:color w:val="ED7D31" w:themeColor="accent2"/>
              <w:rPrChange w:id="2532" w:author="Melissa McClure" w:date="2018-05-06T12:29:00Z">
                <w:rPr>
                  <w:rFonts w:asciiTheme="majorHAnsi" w:hAnsiTheme="majorHAnsi" w:cstheme="majorBidi"/>
                  <w:color w:val="24292E"/>
                </w:rPr>
              </w:rPrChange>
            </w:rPr>
            <w:delText>R</w:delText>
          </w:r>
        </w:del>
      </w:ins>
      <w:ins w:id="2533" w:author="Brian" w:date="2018-05-05T11:01:00Z">
        <w:del w:id="2534" w:author="Melissa McClure" w:date="2018-05-06T19:21:00Z">
          <w:r w:rsidR="007D0A4F" w:rsidRPr="0088688E" w:rsidDel="006A3871">
            <w:rPr>
              <w:rFonts w:asciiTheme="majorHAnsi" w:hAnsiTheme="majorHAnsi" w:cstheme="majorHAnsi"/>
              <w:color w:val="ED7D31" w:themeColor="accent2"/>
              <w:rPrChange w:id="2535" w:author="Melissa McClure" w:date="2018-05-06T12:29:00Z">
                <w:rPr>
                  <w:rFonts w:asciiTheme="majorHAnsi" w:hAnsiTheme="majorHAnsi" w:cstheme="majorBidi"/>
                  <w:color w:val="24292E"/>
                </w:rPr>
              </w:rPrChange>
            </w:rPr>
            <w:delText>R</w:delText>
          </w:r>
          <w:r w:rsidR="007D0A4F" w:rsidRPr="53F85883" w:rsidDel="006A3871">
            <w:rPr>
              <w:rFonts w:asciiTheme="majorHAnsi" w:hAnsiTheme="majorHAnsi" w:cstheme="majorBidi"/>
              <w:color w:val="ED7D31" w:themeColor="accent2"/>
              <w:rPrChange w:id="2536" w:author="Melissa McClure" w:date="2018-05-06T12:29:00Z">
                <w:rPr>
                  <w:rFonts w:asciiTheme="majorHAnsi" w:hAnsiTheme="majorHAnsi" w:cstheme="majorBidi"/>
                  <w:color w:val="24292E"/>
                </w:rPr>
              </w:rPrChange>
            </w:rPr>
            <w:delText>eports</w:delText>
          </w:r>
        </w:del>
      </w:ins>
      <w:ins w:id="2537" w:author="Ladera, Harrison" w:date="2018-05-05T17:29:00Z">
        <w:del w:id="2538" w:author="Melissa McClure" w:date="2018-05-06T19:21:00Z">
          <w:r w:rsidRPr="53F85883" w:rsidDel="006A3871">
            <w:rPr>
              <w:rFonts w:asciiTheme="majorHAnsi" w:hAnsiTheme="majorHAnsi" w:cstheme="majorBidi"/>
              <w:color w:val="ED7D31" w:themeColor="accent2"/>
              <w:rPrChange w:id="2539" w:author="Melissa McClure" w:date="2018-05-06T12:29:00Z">
                <w:rPr>
                  <w:rFonts w:asciiTheme="majorHAnsi" w:hAnsiTheme="majorHAnsi" w:cstheme="majorBidi"/>
                  <w:color w:val="24292E"/>
                </w:rPr>
              </w:rPrChange>
            </w:rPr>
            <w:delText xml:space="preserve"> on attendance</w:delText>
          </w:r>
        </w:del>
      </w:ins>
      <w:ins w:id="2540" w:author="Brian" w:date="2018-05-05T11:01:00Z">
        <w:del w:id="2541" w:author="Melissa McClure" w:date="2018-05-06T19:21:00Z">
          <w:r w:rsidR="007D0A4F" w:rsidRPr="53F85883" w:rsidDel="006A3871">
            <w:rPr>
              <w:rFonts w:asciiTheme="majorHAnsi" w:hAnsiTheme="majorHAnsi" w:cstheme="majorBidi"/>
              <w:color w:val="ED7D31" w:themeColor="accent2"/>
              <w:rPrChange w:id="2542" w:author="Melissa McClure" w:date="2018-05-06T12:29:00Z">
                <w:rPr>
                  <w:rFonts w:asciiTheme="majorHAnsi" w:hAnsiTheme="majorHAnsi" w:cstheme="majorBidi"/>
                  <w:color w:val="24292E"/>
                </w:rPr>
              </w:rPrChange>
            </w:rPr>
            <w:delText xml:space="preserve"> must be generated for all students enrolled in the </w:delText>
          </w:r>
          <w:r w:rsidR="007D0A4F" w:rsidRPr="0088688E" w:rsidDel="006A3871">
            <w:rPr>
              <w:rFonts w:asciiTheme="majorHAnsi" w:hAnsiTheme="majorHAnsi" w:cstheme="majorHAnsi"/>
              <w:color w:val="ED7D31" w:themeColor="accent2"/>
              <w:rPrChange w:id="2543" w:author="Melissa McClure" w:date="2018-05-06T12:29:00Z">
                <w:rPr>
                  <w:rFonts w:asciiTheme="majorHAnsi" w:hAnsiTheme="majorHAnsi" w:cstheme="majorBidi"/>
                  <w:color w:val="24292E"/>
                </w:rPr>
              </w:rPrChange>
            </w:rPr>
            <w:delText>school</w:delText>
          </w:r>
        </w:del>
      </w:ins>
      <w:ins w:id="2544" w:author="Doersch, Brian" w:date="2018-05-05T17:42:00Z">
        <w:del w:id="2545" w:author="Melissa McClure" w:date="2018-05-06T19:21:00Z">
          <w:r w:rsidR="00342136" w:rsidRPr="53F85883" w:rsidDel="006A3871">
            <w:rPr>
              <w:rFonts w:asciiTheme="majorHAnsi" w:hAnsiTheme="majorHAnsi" w:cstheme="majorBidi"/>
              <w:color w:val="ED7D31" w:themeColor="accent2"/>
              <w:rPrChange w:id="2546" w:author="Melissa McClure" w:date="2018-05-06T12:29:00Z">
                <w:rPr>
                  <w:rFonts w:asciiTheme="majorHAnsi" w:hAnsiTheme="majorHAnsi" w:cstheme="majorBidi"/>
                  <w:color w:val="24292E"/>
                </w:rPr>
              </w:rPrChange>
            </w:rPr>
            <w:delText>system</w:delText>
          </w:r>
        </w:del>
      </w:ins>
      <w:ins w:id="2547" w:author="Brian" w:date="2018-05-05T11:01:00Z">
        <w:del w:id="2548" w:author="Melissa McClure" w:date="2018-05-06T19:21:00Z">
          <w:r w:rsidR="007D0A4F" w:rsidRPr="53F85883" w:rsidDel="006A3871">
            <w:rPr>
              <w:rFonts w:asciiTheme="majorHAnsi" w:hAnsiTheme="majorHAnsi" w:cstheme="majorBidi"/>
              <w:color w:val="ED7D31" w:themeColor="accent2"/>
              <w:rPrChange w:id="2549" w:author="Melissa McClure" w:date="2018-05-06T12:29:00Z">
                <w:rPr>
                  <w:rFonts w:asciiTheme="majorHAnsi" w:hAnsiTheme="majorHAnsi" w:cstheme="majorBidi"/>
                  <w:color w:val="24292E"/>
                </w:rPr>
              </w:rPrChange>
            </w:rPr>
            <w:delText>.</w:delText>
          </w:r>
          <w:r w:rsidR="007D0A4F" w:rsidRPr="0088688E" w:rsidDel="006A3871">
            <w:rPr>
              <w:rFonts w:asciiTheme="majorHAnsi" w:hAnsiTheme="majorHAnsi" w:cstheme="majorHAnsi"/>
              <w:color w:val="ED7D31" w:themeColor="accent2"/>
              <w:rPrChange w:id="2550" w:author="Melissa McClure" w:date="2018-05-06T12:29:00Z">
                <w:rPr>
                  <w:rFonts w:asciiTheme="majorHAnsi" w:hAnsiTheme="majorHAnsi" w:cstheme="majorBidi"/>
                  <w:color w:val="24292E"/>
                </w:rPr>
              </w:rPrChange>
            </w:rPr>
            <w:delText xml:space="preserve"> These reports must include records of attendance  </w:delText>
          </w:r>
        </w:del>
      </w:ins>
    </w:p>
    <w:p w14:paraId="1E33B05F" w14:textId="44F4E68B" w:rsidR="007D0A4F" w:rsidRPr="0088688E" w:rsidDel="006A3871" w:rsidRDefault="007D0A4F" w:rsidP="00545CDC">
      <w:pPr>
        <w:pStyle w:val="NormalWeb"/>
        <w:spacing w:before="0" w:beforeAutospacing="0" w:after="240" w:afterAutospacing="0"/>
        <w:ind w:left="1440"/>
        <w:rPr>
          <w:ins w:id="2551" w:author="Brian" w:date="2018-05-05T11:01:00Z"/>
          <w:del w:id="2552" w:author="Melissa McClure" w:date="2018-05-06T19:21:00Z"/>
          <w:rFonts w:asciiTheme="majorHAnsi" w:hAnsiTheme="majorHAnsi" w:cstheme="majorHAnsi"/>
          <w:color w:val="ED7D31" w:themeColor="accent2"/>
          <w:sz w:val="22"/>
          <w:szCs w:val="22"/>
          <w:rPrChange w:id="2553" w:author="Melissa McClure" w:date="2018-05-06T12:29:00Z">
            <w:rPr>
              <w:ins w:id="2554" w:author="Brian" w:date="2018-05-05T11:01:00Z"/>
              <w:del w:id="2555" w:author="Melissa McClure" w:date="2018-05-06T19:21:00Z"/>
              <w:rFonts w:asciiTheme="majorHAnsi" w:hAnsiTheme="majorHAnsi" w:cstheme="majorBidi"/>
              <w:color w:val="24292E"/>
              <w:sz w:val="22"/>
              <w:szCs w:val="22"/>
            </w:rPr>
          </w:rPrChange>
        </w:rPr>
      </w:pPr>
      <w:commentRangeStart w:id="2556"/>
      <w:ins w:id="2557" w:author="Brian" w:date="2018-05-05T11:01:00Z">
        <w:del w:id="2558" w:author="Melissa McClure" w:date="2018-05-06T19:21:00Z">
          <w:r w:rsidRPr="0088688E" w:rsidDel="006A3871">
            <w:rPr>
              <w:rFonts w:asciiTheme="majorHAnsi" w:hAnsiTheme="majorHAnsi" w:cstheme="majorHAnsi"/>
              <w:color w:val="ED7D31" w:themeColor="accent2"/>
              <w:rPrChange w:id="2559" w:author="Melissa McClure" w:date="2018-05-06T12:29:00Z">
                <w:rPr>
                  <w:rFonts w:asciiTheme="majorHAnsi" w:hAnsiTheme="majorHAnsi" w:cstheme="majorBidi"/>
                  <w:color w:val="24292E"/>
                </w:rPr>
              </w:rPrChange>
            </w:rPr>
            <w:delText>FRA 12.2.1</w:delText>
          </w:r>
          <w:r w:rsidRPr="00340F18" w:rsidDel="006A3871">
            <w:rPr>
              <w:rFonts w:asciiTheme="majorHAnsi" w:hAnsiTheme="majorHAnsi" w:cstheme="majorHAnsi"/>
              <w:color w:val="ED7D31" w:themeColor="accent2"/>
              <w:rPrChange w:id="2560" w:author="Melissa McClure" w:date="2018-05-06T12:29:00Z">
                <w:rPr>
                  <w:rFonts w:asciiTheme="majorHAnsi" w:hAnsiTheme="majorHAnsi" w:cstheme="majorHAnsi"/>
                  <w:color w:val="24292E"/>
                </w:rPr>
              </w:rPrChange>
            </w:rPr>
            <w:tab/>
          </w:r>
          <w:r w:rsidRPr="0088688E" w:rsidDel="006A3871">
            <w:rPr>
              <w:rFonts w:asciiTheme="majorHAnsi" w:hAnsiTheme="majorHAnsi" w:cstheme="majorHAnsi"/>
              <w:b/>
              <w:color w:val="ED7D31" w:themeColor="accent2"/>
              <w:rPrChange w:id="2561" w:author="Melissa McClure" w:date="2018-05-06T12:29:00Z">
                <w:rPr>
                  <w:rFonts w:asciiTheme="majorHAnsi" w:hAnsiTheme="majorHAnsi" w:cstheme="majorHAnsi"/>
                  <w:color w:val="24292E"/>
                </w:rPr>
              </w:rPrChange>
            </w:rPr>
            <w:delText>Ability to select a student’s picture to select the student that the admin wishes to see a report of</w:delText>
          </w:r>
        </w:del>
      </w:ins>
      <w:commentRangeEnd w:id="2556"/>
      <w:del w:id="2562" w:author="Doersch, Brian" w:date="2018-05-05T17:42:00Z">
        <w:r w:rsidR="001B74E1" w:rsidRPr="0088688E" w:rsidDel="006A3871">
          <w:rPr>
            <w:rStyle w:val="CommentReference"/>
            <w:rFonts w:asciiTheme="majorHAnsi" w:hAnsiTheme="majorHAnsi" w:cstheme="majorHAnsi"/>
            <w:color w:val="ED7D31" w:themeColor="accent2"/>
            <w:rPrChange w:id="2563" w:author="Melissa McClure" w:date="2018-05-06T12:29:00Z">
              <w:rPr>
                <w:rStyle w:val="CommentReference"/>
              </w:rPr>
            </w:rPrChange>
          </w:rPr>
          <w:commentReference w:id="2556"/>
        </w:r>
      </w:del>
    </w:p>
    <w:p w14:paraId="4001F677" w14:textId="37C91953" w:rsidR="007D0A4F" w:rsidRPr="0088688E" w:rsidDel="006A3871" w:rsidRDefault="007D0A4F" w:rsidP="007D0A4F">
      <w:pPr>
        <w:pStyle w:val="NormalWeb"/>
        <w:spacing w:before="0" w:beforeAutospacing="0" w:after="240" w:afterAutospacing="0"/>
        <w:ind w:left="1440"/>
        <w:rPr>
          <w:ins w:id="2564" w:author="Brian" w:date="2018-05-05T11:01:00Z"/>
          <w:del w:id="2565" w:author="Melissa McClure" w:date="2018-05-06T19:21:00Z"/>
          <w:rFonts w:asciiTheme="majorHAnsi" w:hAnsiTheme="majorHAnsi" w:cstheme="majorHAnsi"/>
          <w:color w:val="ED7D31" w:themeColor="accent2"/>
          <w:sz w:val="22"/>
          <w:szCs w:val="22"/>
          <w:rPrChange w:id="2566" w:author="Melissa McClure" w:date="2018-05-06T12:29:00Z">
            <w:rPr>
              <w:ins w:id="2567" w:author="Brian" w:date="2018-05-05T11:01:00Z"/>
              <w:del w:id="2568" w:author="Melissa McClure" w:date="2018-05-06T19:21:00Z"/>
              <w:rFonts w:asciiTheme="majorHAnsi" w:hAnsiTheme="majorHAnsi" w:cstheme="majorHAnsi"/>
              <w:color w:val="24292E"/>
              <w:sz w:val="22"/>
              <w:szCs w:val="22"/>
            </w:rPr>
          </w:rPrChange>
        </w:rPr>
      </w:pPr>
    </w:p>
    <w:p w14:paraId="265917C9" w14:textId="77777777" w:rsidR="007D0A4F" w:rsidRPr="0088688E" w:rsidDel="006A3871" w:rsidRDefault="007D0A4F" w:rsidP="003E12E9">
      <w:pPr>
        <w:pStyle w:val="NormalWeb"/>
        <w:spacing w:before="0" w:beforeAutospacing="0" w:after="240" w:afterAutospacing="0"/>
        <w:ind w:left="1440" w:hanging="720"/>
        <w:rPr>
          <w:del w:id="2569" w:author="Melissa McClure" w:date="2018-05-06T19:21:00Z"/>
          <w:rFonts w:asciiTheme="majorHAnsi" w:hAnsiTheme="majorHAnsi" w:cstheme="majorBidi"/>
          <w:color w:val="ED7D31" w:themeColor="accent2"/>
          <w:sz w:val="22"/>
          <w:szCs w:val="22"/>
          <w:rPrChange w:id="2570" w:author="Melissa McClure" w:date="2018-05-06T12:29:00Z">
            <w:rPr>
              <w:del w:id="2571" w:author="Melissa McClure" w:date="2018-05-06T19:21:00Z"/>
              <w:rFonts w:asciiTheme="majorHAnsi" w:hAnsiTheme="majorHAnsi" w:cstheme="majorBidi"/>
              <w:color w:val="24292E"/>
              <w:sz w:val="22"/>
              <w:szCs w:val="22"/>
            </w:rPr>
          </w:rPrChange>
        </w:rPr>
      </w:pPr>
      <w:ins w:id="2572" w:author="Brian" w:date="2018-05-05T11:01:00Z">
        <w:del w:id="2573" w:author="Melissa McClure" w:date="2018-05-06T19:21:00Z">
          <w:r w:rsidRPr="53F85883" w:rsidDel="006A3871">
            <w:rPr>
              <w:rFonts w:asciiTheme="majorHAnsi" w:hAnsiTheme="majorHAnsi" w:cstheme="majorBidi"/>
              <w:b/>
              <w:color w:val="ED7D31" w:themeColor="accent2"/>
              <w:rPrChange w:id="2574" w:author="Melissa McClure" w:date="2018-05-06T12:29:00Z">
                <w:rPr>
                  <w:rFonts w:asciiTheme="majorHAnsi" w:hAnsiTheme="majorHAnsi" w:cstheme="majorBidi"/>
                  <w:b/>
                  <w:color w:val="24292E"/>
                </w:rPr>
              </w:rPrChange>
            </w:rPr>
            <w:delText>FRA 12.3</w:delText>
          </w:r>
          <w:r w:rsidRPr="53F85883" w:rsidDel="006A3871">
            <w:rPr>
              <w:rFonts w:asciiTheme="majorHAnsi" w:hAnsiTheme="majorHAnsi" w:cstheme="majorBidi"/>
              <w:color w:val="ED7D31" w:themeColor="accent2"/>
              <w:rPrChange w:id="2575" w:author="Melissa McClure" w:date="2018-05-06T12:29:00Z">
                <w:rPr>
                  <w:rFonts w:asciiTheme="majorHAnsi" w:hAnsiTheme="majorHAnsi" w:cstheme="majorBidi"/>
                  <w:color w:val="24292E"/>
                </w:rPr>
              </w:rPrChange>
            </w:rPr>
            <w:delText xml:space="preserve"> </w:delText>
          </w:r>
          <w:r w:rsidRPr="0088688E" w:rsidDel="006A3871">
            <w:rPr>
              <w:rFonts w:asciiTheme="majorHAnsi" w:hAnsiTheme="majorHAnsi" w:cstheme="majorHAnsi"/>
              <w:color w:val="ED7D31" w:themeColor="accent2"/>
              <w:rPrChange w:id="2576" w:author="Melissa McClure" w:date="2018-05-06T12:29:00Z">
                <w:rPr>
                  <w:rFonts w:asciiTheme="majorHAnsi" w:hAnsiTheme="majorHAnsi" w:cstheme="majorHAnsi"/>
                  <w:color w:val="24292E"/>
                </w:rPr>
              </w:rPrChange>
            </w:rPr>
            <w:tab/>
          </w:r>
          <w:r w:rsidRPr="53F85883" w:rsidDel="006A3871">
            <w:rPr>
              <w:rFonts w:asciiTheme="majorHAnsi" w:hAnsiTheme="majorHAnsi" w:cstheme="majorBidi"/>
              <w:b/>
              <w:color w:val="ED7D31" w:themeColor="accent2"/>
              <w:rPrChange w:id="2577" w:author="Melissa McClure" w:date="2018-05-06T12:29:00Z">
                <w:rPr>
                  <w:rFonts w:asciiTheme="majorHAnsi" w:hAnsiTheme="majorHAnsi" w:cstheme="majorBidi"/>
                  <w:b/>
                  <w:color w:val="24292E"/>
                </w:rPr>
              </w:rPrChange>
            </w:rPr>
            <w:delText>Ability to adjust students' stats</w:delText>
          </w:r>
          <w:r w:rsidRPr="53F85883" w:rsidDel="006A3871">
            <w:rPr>
              <w:rFonts w:asciiTheme="majorHAnsi" w:hAnsiTheme="majorHAnsi" w:cstheme="majorBidi"/>
              <w:color w:val="ED7D31" w:themeColor="accent2"/>
              <w:rPrChange w:id="2578" w:author="Melissa McClure" w:date="2018-05-06T12:29:00Z">
                <w:rPr>
                  <w:rFonts w:asciiTheme="majorHAnsi" w:hAnsiTheme="majorHAnsi" w:cstheme="majorBidi"/>
                  <w:color w:val="24292E"/>
                </w:rPr>
              </w:rPrChange>
            </w:rPr>
            <w:delText xml:space="preserve"> </w:delText>
          </w:r>
        </w:del>
      </w:ins>
    </w:p>
    <w:p w14:paraId="42F24AB8" w14:textId="77777777" w:rsidR="007D0A4F" w:rsidRPr="0088688E" w:rsidDel="006A3871" w:rsidRDefault="007D0A4F" w:rsidP="003E12E9">
      <w:pPr>
        <w:pStyle w:val="NormalWeb"/>
        <w:spacing w:before="0" w:beforeAutospacing="0" w:after="240" w:afterAutospacing="0"/>
        <w:ind w:left="1440"/>
        <w:rPr>
          <w:del w:id="2579" w:author="Melissa McClure" w:date="2018-05-06T19:21:00Z"/>
          <w:rFonts w:asciiTheme="majorHAnsi" w:hAnsiTheme="majorHAnsi" w:cstheme="majorBidi"/>
          <w:color w:val="ED7D31" w:themeColor="accent2"/>
          <w:sz w:val="22"/>
          <w:szCs w:val="22"/>
          <w:rPrChange w:id="2580" w:author="Melissa McClure" w:date="2018-05-06T12:29:00Z">
            <w:rPr>
              <w:del w:id="2581" w:author="Melissa McClure" w:date="2018-05-06T19:21:00Z"/>
              <w:rFonts w:asciiTheme="majorHAnsi" w:hAnsiTheme="majorHAnsi" w:cstheme="majorBidi"/>
              <w:color w:val="24292E"/>
              <w:sz w:val="22"/>
              <w:szCs w:val="22"/>
            </w:rPr>
          </w:rPrChange>
        </w:rPr>
      </w:pPr>
      <w:ins w:id="2582" w:author="Brian" w:date="2018-05-05T11:01:00Z">
        <w:del w:id="2583" w:author="Melissa McClure" w:date="2018-05-06T19:21:00Z">
          <w:r w:rsidRPr="53F85883" w:rsidDel="006A3871">
            <w:rPr>
              <w:rFonts w:asciiTheme="majorHAnsi" w:hAnsiTheme="majorHAnsi" w:cstheme="majorBidi"/>
              <w:color w:val="ED7D31" w:themeColor="accent2"/>
              <w:rPrChange w:id="2584" w:author="Melissa McClure" w:date="2018-05-06T12:29:00Z">
                <w:rPr>
                  <w:rFonts w:asciiTheme="majorHAnsi" w:hAnsiTheme="majorHAnsi" w:cstheme="majorBidi"/>
                  <w:color w:val="24292E"/>
                </w:rPr>
              </w:rPrChange>
            </w:rPr>
            <w:delText xml:space="preserve">The admin must be able to adjust the user's statistics on an as-needed basis. </w:delText>
          </w:r>
        </w:del>
      </w:ins>
    </w:p>
    <w:p w14:paraId="6429405F" w14:textId="77777777" w:rsidR="007D0A4F" w:rsidRPr="0088688E" w:rsidDel="006A3871" w:rsidRDefault="007D0A4F" w:rsidP="003E12E9">
      <w:pPr>
        <w:pStyle w:val="NormalWeb"/>
        <w:numPr>
          <w:ilvl w:val="0"/>
          <w:numId w:val="7"/>
        </w:numPr>
        <w:spacing w:before="0" w:beforeAutospacing="0" w:after="240" w:afterAutospacing="0"/>
        <w:rPr>
          <w:del w:id="2585" w:author="Melissa McClure" w:date="2018-05-06T19:21:00Z"/>
          <w:rFonts w:asciiTheme="majorHAnsi" w:hAnsiTheme="majorHAnsi" w:cstheme="majorBidi"/>
          <w:color w:val="ED7D31" w:themeColor="accent2"/>
          <w:sz w:val="22"/>
          <w:szCs w:val="22"/>
          <w:rPrChange w:id="2586" w:author="Melissa McClure" w:date="2018-05-06T12:29:00Z">
            <w:rPr>
              <w:del w:id="2587" w:author="Melissa McClure" w:date="2018-05-06T19:21:00Z"/>
              <w:rFonts w:asciiTheme="majorHAnsi" w:hAnsiTheme="majorHAnsi" w:cstheme="majorBidi"/>
              <w:color w:val="24292E"/>
              <w:sz w:val="22"/>
              <w:szCs w:val="22"/>
            </w:rPr>
          </w:rPrChange>
        </w:rPr>
      </w:pPr>
      <w:ins w:id="2588" w:author="Brian" w:date="2018-05-05T11:01:00Z">
        <w:del w:id="2589" w:author="Melissa McClure" w:date="2018-05-06T19:21:00Z">
          <w:r w:rsidRPr="53F85883" w:rsidDel="006A3871">
            <w:rPr>
              <w:rFonts w:asciiTheme="majorHAnsi" w:hAnsiTheme="majorHAnsi" w:cstheme="majorBidi"/>
              <w:color w:val="ED7D31" w:themeColor="accent2"/>
              <w:rPrChange w:id="2590" w:author="Melissa McClure" w:date="2018-05-06T12:29:00Z">
                <w:rPr>
                  <w:rFonts w:asciiTheme="majorHAnsi" w:hAnsiTheme="majorHAnsi" w:cstheme="majorBidi"/>
                  <w:color w:val="24292E"/>
                </w:rPr>
              </w:rPrChange>
            </w:rPr>
            <w:delText xml:space="preserve">This will include how many hours they attended on a specified day. </w:delText>
          </w:r>
        </w:del>
      </w:ins>
    </w:p>
    <w:p w14:paraId="1D9759F3" w14:textId="38DD4571" w:rsidR="007D0A4F" w:rsidRPr="0088688E" w:rsidDel="006A3871" w:rsidRDefault="007D0A4F" w:rsidP="003E12E9">
      <w:pPr>
        <w:pStyle w:val="NormalWeb"/>
        <w:numPr>
          <w:ilvl w:val="0"/>
          <w:numId w:val="7"/>
        </w:numPr>
        <w:spacing w:before="0" w:beforeAutospacing="0" w:after="240" w:afterAutospacing="0"/>
        <w:rPr>
          <w:del w:id="2591" w:author="Melissa McClure" w:date="2018-05-06T19:21:00Z"/>
          <w:rFonts w:asciiTheme="majorHAnsi" w:hAnsiTheme="majorHAnsi" w:cstheme="majorBidi"/>
          <w:color w:val="ED7D31" w:themeColor="accent2"/>
          <w:sz w:val="22"/>
          <w:szCs w:val="22"/>
          <w:rPrChange w:id="2592" w:author="Melissa McClure" w:date="2018-05-06T12:29:00Z">
            <w:rPr>
              <w:del w:id="2593" w:author="Melissa McClure" w:date="2018-05-06T19:21:00Z"/>
              <w:rFonts w:asciiTheme="majorHAnsi" w:hAnsiTheme="majorHAnsi" w:cstheme="majorBidi"/>
              <w:color w:val="24292E"/>
              <w:sz w:val="22"/>
              <w:szCs w:val="22"/>
            </w:rPr>
          </w:rPrChange>
        </w:rPr>
      </w:pPr>
      <w:ins w:id="2594" w:author="Brian" w:date="2018-05-05T11:01:00Z">
        <w:del w:id="2595" w:author="Melissa McClure" w:date="2018-05-06T19:21:00Z">
          <w:r w:rsidRPr="53F85883" w:rsidDel="006A3871">
            <w:rPr>
              <w:rFonts w:asciiTheme="majorHAnsi" w:hAnsiTheme="majorHAnsi" w:cstheme="majorBidi"/>
              <w:color w:val="ED7D31" w:themeColor="accent2"/>
              <w:rPrChange w:id="2596" w:author="Melissa McClure" w:date="2018-05-06T12:29:00Z">
                <w:rPr>
                  <w:rFonts w:asciiTheme="majorHAnsi" w:hAnsiTheme="majorHAnsi" w:cstheme="majorBidi"/>
                  <w:color w:val="24292E"/>
                </w:rPr>
              </w:rPrChange>
            </w:rPr>
            <w:delText>The admin must be able to</w:delText>
          </w:r>
        </w:del>
      </w:ins>
      <w:ins w:id="2597" w:author="Brian" w:date="2018-05-05T11:02:00Z">
        <w:del w:id="2598" w:author="Melissa McClure" w:date="2018-05-06T19:21:00Z">
          <w:r w:rsidRPr="53F85883" w:rsidDel="006A3871">
            <w:rPr>
              <w:rFonts w:asciiTheme="majorHAnsi" w:hAnsiTheme="majorHAnsi" w:cstheme="majorBidi"/>
              <w:color w:val="ED7D31" w:themeColor="accent2"/>
              <w:rPrChange w:id="2599" w:author="Melissa McClure" w:date="2018-05-06T12:29:00Z">
                <w:rPr>
                  <w:rFonts w:asciiTheme="majorHAnsi" w:hAnsiTheme="majorHAnsi" w:cstheme="majorBidi"/>
                  <w:color w:val="24292E"/>
                </w:rPr>
              </w:rPrChange>
            </w:rPr>
            <w:delText xml:space="preserve"> </w:delText>
          </w:r>
        </w:del>
      </w:ins>
      <w:ins w:id="2600" w:author="Brian" w:date="2018-05-05T11:01:00Z">
        <w:del w:id="2601" w:author="Melissa McClure" w:date="2018-05-06T19:21:00Z">
          <w:r w:rsidRPr="53F85883" w:rsidDel="006A3871">
            <w:rPr>
              <w:rFonts w:asciiTheme="majorHAnsi" w:hAnsiTheme="majorHAnsi" w:cstheme="majorBidi"/>
              <w:color w:val="ED7D31" w:themeColor="accent2"/>
              <w:rPrChange w:id="2602" w:author="Melissa McClure" w:date="2018-05-06T12:29:00Z">
                <w:rPr>
                  <w:rFonts w:asciiTheme="majorHAnsi" w:hAnsiTheme="majorHAnsi" w:cstheme="majorBidi"/>
                  <w:color w:val="24292E"/>
                </w:rPr>
              </w:rPrChange>
            </w:rPr>
            <w:delText>adjust the schedule for "professional days" and other aberrations in the school calendar.</w:delText>
          </w:r>
        </w:del>
      </w:ins>
    </w:p>
    <w:p w14:paraId="52628629" w14:textId="77777777" w:rsidR="007D0A4F" w:rsidRPr="0088688E" w:rsidDel="006A3871" w:rsidRDefault="007D0A4F" w:rsidP="003E12E9">
      <w:pPr>
        <w:pStyle w:val="NormalWeb"/>
        <w:spacing w:before="0" w:beforeAutospacing="0" w:after="240" w:afterAutospacing="0"/>
        <w:ind w:left="1440" w:hanging="720"/>
        <w:rPr>
          <w:del w:id="2603" w:author="Melissa McClure" w:date="2018-05-06T19:21:00Z"/>
          <w:rFonts w:asciiTheme="majorHAnsi" w:hAnsiTheme="majorHAnsi" w:cstheme="majorBidi"/>
          <w:color w:val="ED7D31" w:themeColor="accent2"/>
          <w:sz w:val="22"/>
          <w:szCs w:val="22"/>
          <w:rPrChange w:id="2604" w:author="Melissa McClure" w:date="2018-05-06T12:29:00Z">
            <w:rPr>
              <w:del w:id="2605" w:author="Melissa McClure" w:date="2018-05-06T19:21:00Z"/>
              <w:rFonts w:asciiTheme="majorHAnsi" w:hAnsiTheme="majorHAnsi" w:cstheme="majorBidi"/>
              <w:color w:val="24292E"/>
              <w:sz w:val="22"/>
              <w:szCs w:val="22"/>
            </w:rPr>
          </w:rPrChange>
        </w:rPr>
      </w:pPr>
      <w:commentRangeStart w:id="2606"/>
      <w:ins w:id="2607" w:author="Brian" w:date="2018-05-05T11:01:00Z">
        <w:del w:id="2608" w:author="Melissa McClure" w:date="2018-05-06T19:21:00Z">
          <w:r w:rsidRPr="53F85883" w:rsidDel="006A3871">
            <w:rPr>
              <w:rFonts w:asciiTheme="majorHAnsi" w:hAnsiTheme="majorHAnsi" w:cstheme="majorBidi"/>
              <w:b/>
              <w:color w:val="ED7D31" w:themeColor="accent2"/>
              <w:rPrChange w:id="2609" w:author="Melissa McClure" w:date="2018-05-06T12:29:00Z">
                <w:rPr>
                  <w:rFonts w:asciiTheme="majorHAnsi" w:hAnsiTheme="majorHAnsi" w:cstheme="majorBidi"/>
                  <w:b/>
                  <w:color w:val="24292E"/>
                </w:rPr>
              </w:rPrChange>
            </w:rPr>
            <w:delText>FRA 12.4</w:delText>
          </w:r>
          <w:r w:rsidRPr="53F85883" w:rsidDel="006A3871">
            <w:rPr>
              <w:rFonts w:asciiTheme="majorHAnsi" w:hAnsiTheme="majorHAnsi" w:cstheme="majorBidi"/>
              <w:color w:val="ED7D31" w:themeColor="accent2"/>
              <w:rPrChange w:id="2610" w:author="Melissa McClure" w:date="2018-05-06T12:29:00Z">
                <w:rPr>
                  <w:rFonts w:asciiTheme="majorHAnsi" w:hAnsiTheme="majorHAnsi" w:cstheme="majorBidi"/>
                  <w:color w:val="24292E"/>
                </w:rPr>
              </w:rPrChange>
            </w:rPr>
            <w:delText xml:space="preserve"> </w:delText>
          </w:r>
          <w:r w:rsidRPr="0088688E" w:rsidDel="006A3871">
            <w:rPr>
              <w:rFonts w:asciiTheme="majorHAnsi" w:hAnsiTheme="majorHAnsi" w:cstheme="majorHAnsi"/>
              <w:color w:val="ED7D31" w:themeColor="accent2"/>
              <w:rPrChange w:id="2611" w:author="Melissa McClure" w:date="2018-05-06T12:29:00Z">
                <w:rPr>
                  <w:rFonts w:asciiTheme="majorHAnsi" w:hAnsiTheme="majorHAnsi" w:cstheme="majorHAnsi"/>
                  <w:color w:val="24292E"/>
                </w:rPr>
              </w:rPrChange>
            </w:rPr>
            <w:tab/>
          </w:r>
          <w:r w:rsidRPr="53F85883" w:rsidDel="006A3871">
            <w:rPr>
              <w:rFonts w:asciiTheme="majorHAnsi" w:hAnsiTheme="majorHAnsi" w:cstheme="majorBidi"/>
              <w:b/>
              <w:color w:val="ED7D31" w:themeColor="accent2"/>
              <w:rPrChange w:id="2612" w:author="Melissa McClure" w:date="2018-05-06T12:29:00Z">
                <w:rPr>
                  <w:rFonts w:asciiTheme="majorHAnsi" w:hAnsiTheme="majorHAnsi" w:cstheme="majorBidi"/>
                  <w:b/>
                  <w:color w:val="24292E"/>
                </w:rPr>
              </w:rPrChange>
            </w:rPr>
            <w:delText>Ability to select a range of dates/times</w:delText>
          </w:r>
          <w:r w:rsidRPr="53F85883" w:rsidDel="006A3871">
            <w:rPr>
              <w:rFonts w:asciiTheme="majorHAnsi" w:hAnsiTheme="majorHAnsi" w:cstheme="majorBidi"/>
              <w:color w:val="ED7D31" w:themeColor="accent2"/>
              <w:rPrChange w:id="2613" w:author="Melissa McClure" w:date="2018-05-06T12:29:00Z">
                <w:rPr>
                  <w:rFonts w:asciiTheme="majorHAnsi" w:hAnsiTheme="majorHAnsi" w:cstheme="majorBidi"/>
                  <w:color w:val="24292E"/>
                </w:rPr>
              </w:rPrChange>
            </w:rPr>
            <w:delText xml:space="preserve"> </w:delText>
          </w:r>
        </w:del>
      </w:ins>
    </w:p>
    <w:p w14:paraId="28C1A64B" w14:textId="54921915" w:rsidR="008F374E" w:rsidRPr="0088688E" w:rsidDel="006A3871" w:rsidRDefault="007D0A4F" w:rsidP="003E12E9">
      <w:pPr>
        <w:pStyle w:val="NormalWeb"/>
        <w:spacing w:before="0" w:beforeAutospacing="0" w:after="240" w:afterAutospacing="0"/>
        <w:ind w:left="1440"/>
        <w:rPr>
          <w:del w:id="2614" w:author="Melissa McClure" w:date="2018-05-06T19:21:00Z"/>
          <w:rFonts w:asciiTheme="majorHAnsi" w:hAnsiTheme="majorHAnsi" w:cstheme="majorBidi"/>
          <w:color w:val="ED7D31" w:themeColor="accent2"/>
          <w:sz w:val="22"/>
          <w:szCs w:val="22"/>
          <w:rPrChange w:id="2615" w:author="Melissa McClure" w:date="2018-05-06T12:29:00Z">
            <w:rPr>
              <w:del w:id="2616" w:author="Melissa McClure" w:date="2018-05-06T19:21:00Z"/>
              <w:rFonts w:asciiTheme="majorHAnsi" w:hAnsiTheme="majorHAnsi" w:cstheme="majorBidi"/>
              <w:color w:val="24292E"/>
              <w:sz w:val="22"/>
              <w:szCs w:val="22"/>
            </w:rPr>
          </w:rPrChange>
        </w:rPr>
      </w:pPr>
      <w:ins w:id="2617" w:author="Brian" w:date="2018-05-05T11:01:00Z">
        <w:del w:id="2618" w:author="Melissa McClure" w:date="2018-05-06T19:21:00Z">
          <w:r w:rsidRPr="53F85883" w:rsidDel="006A3871">
            <w:rPr>
              <w:rFonts w:asciiTheme="majorHAnsi" w:hAnsiTheme="majorHAnsi" w:cstheme="majorBidi"/>
              <w:color w:val="ED7D31" w:themeColor="accent2"/>
              <w:rPrChange w:id="2619" w:author="Melissa McClure" w:date="2018-05-06T12:29:00Z">
                <w:rPr>
                  <w:rFonts w:asciiTheme="majorHAnsi" w:hAnsiTheme="majorHAnsi" w:cstheme="majorBidi"/>
                  <w:color w:val="24292E"/>
                </w:rPr>
              </w:rPrChange>
            </w:rPr>
            <w:delText xml:space="preserve">The system shall allow the administrator to select a range of dates through which to filter the results for the student. </w:delText>
          </w:r>
          <w:r w:rsidRPr="0088688E" w:rsidDel="006A3871">
            <w:rPr>
              <w:rFonts w:asciiTheme="majorHAnsi" w:hAnsiTheme="majorHAnsi" w:cstheme="majorHAnsi"/>
              <w:color w:val="ED7D31" w:themeColor="accent2"/>
              <w:rPrChange w:id="2620" w:author="Melissa McClure" w:date="2018-05-06T12:29:00Z">
                <w:rPr>
                  <w:rFonts w:asciiTheme="majorHAnsi" w:hAnsiTheme="majorHAnsi" w:cstheme="majorBidi"/>
                  <w:color w:val="24292E"/>
                </w:rPr>
              </w:rPrChange>
            </w:rPr>
            <w:delText>This date range selection will override the default stats output</w:delText>
          </w:r>
          <w:r w:rsidRPr="0088688E" w:rsidDel="006A3871">
            <w:rPr>
              <w:rFonts w:asciiTheme="majorHAnsi" w:hAnsiTheme="majorHAnsi" w:cstheme="majorHAnsi"/>
              <w:color w:val="ED7D31" w:themeColor="accent2"/>
              <w:highlight w:val="red"/>
              <w:rPrChange w:id="2621" w:author="Melissa McClure" w:date="2018-05-06T12:29:00Z">
                <w:rPr>
                  <w:rFonts w:asciiTheme="majorHAnsi" w:hAnsiTheme="majorHAnsi" w:cstheme="majorBidi"/>
                  <w:color w:val="24292E"/>
                </w:rPr>
              </w:rPrChange>
            </w:rPr>
            <w:delText>, and not be required.</w:delText>
          </w:r>
        </w:del>
      </w:ins>
      <w:ins w:id="2622" w:author="Ladera, Harrison" w:date="2018-05-05T17:35:00Z">
        <w:del w:id="2623" w:author="Melissa McClure" w:date="2018-05-06T19:21:00Z">
          <w:r w:rsidR="00545CDC" w:rsidRPr="0088688E" w:rsidDel="006A3871">
            <w:rPr>
              <w:rFonts w:asciiTheme="majorHAnsi" w:hAnsiTheme="majorHAnsi" w:cstheme="majorHAnsi"/>
              <w:color w:val="ED7D31" w:themeColor="accent2"/>
              <w:rPrChange w:id="2624" w:author="Melissa McClure" w:date="2018-05-06T12:29:00Z">
                <w:rPr>
                  <w:rFonts w:asciiTheme="majorHAnsi" w:hAnsiTheme="majorHAnsi" w:cstheme="majorBidi"/>
                  <w:color w:val="24292E"/>
                </w:rPr>
              </w:rPrChange>
            </w:rPr>
            <w:delText xml:space="preserve"> </w:delText>
          </w:r>
        </w:del>
      </w:ins>
      <w:commentRangeEnd w:id="2606"/>
      <w:del w:id="2625" w:author="Melissa McClure" w:date="2018-05-06T19:21:00Z">
        <w:r w:rsidR="00126E37" w:rsidDel="006A3871">
          <w:rPr>
            <w:rStyle w:val="CommentReference"/>
            <w:rFonts w:asciiTheme="minorHAnsi" w:eastAsiaTheme="minorHAnsi" w:hAnsiTheme="minorHAnsi" w:cstheme="minorBidi"/>
          </w:rPr>
          <w:commentReference w:id="2606"/>
        </w:r>
      </w:del>
    </w:p>
    <w:p w14:paraId="58AD9B6D" w14:textId="10AB05EC" w:rsidR="00545CDC" w:rsidRPr="0088688E" w:rsidDel="006A3871" w:rsidRDefault="00545CDC" w:rsidP="00E87B2E">
      <w:pPr>
        <w:pStyle w:val="NormalWeb"/>
        <w:spacing w:before="0" w:beforeAutospacing="0" w:after="240" w:afterAutospacing="0"/>
        <w:ind w:left="1440"/>
        <w:rPr>
          <w:ins w:id="2626" w:author="Brian" w:date="2018-05-05T11:01:00Z"/>
          <w:del w:id="2627" w:author="Melissa McClure" w:date="2018-05-06T19:21:00Z"/>
          <w:rFonts w:asciiTheme="majorHAnsi" w:hAnsiTheme="majorHAnsi" w:cstheme="majorHAnsi"/>
          <w:color w:val="ED7D31" w:themeColor="accent2"/>
          <w:sz w:val="22"/>
          <w:szCs w:val="22"/>
          <w:rPrChange w:id="2628" w:author="Melissa McClure" w:date="2018-05-06T12:29:00Z">
            <w:rPr>
              <w:ins w:id="2629" w:author="Brian" w:date="2018-05-05T11:01:00Z"/>
              <w:del w:id="2630" w:author="Melissa McClure" w:date="2018-05-06T19:21:00Z"/>
              <w:rFonts w:asciiTheme="majorHAnsi" w:hAnsiTheme="majorHAnsi"/>
              <w:color w:val="24292E"/>
              <w:sz w:val="22"/>
              <w:szCs w:val="22"/>
            </w:rPr>
          </w:rPrChange>
        </w:rPr>
      </w:pPr>
      <w:ins w:id="2631" w:author="Ladera, Harrison" w:date="2018-05-05T17:35:00Z">
        <w:del w:id="2632" w:author="Melissa McClure" w:date="2018-05-06T19:21:00Z">
          <w:r w:rsidRPr="0088688E" w:rsidDel="006A3871">
            <w:rPr>
              <w:rFonts w:asciiTheme="majorHAnsi" w:hAnsiTheme="majorHAnsi" w:cstheme="majorHAnsi"/>
              <w:color w:val="ED7D31" w:themeColor="accent2"/>
              <w:rPrChange w:id="2633" w:author="Melissa McClure" w:date="2018-05-06T12:29:00Z">
                <w:rPr>
                  <w:rFonts w:asciiTheme="majorHAnsi" w:hAnsiTheme="majorHAnsi" w:cstheme="majorBidi"/>
                  <w:color w:val="24292E"/>
                </w:rPr>
              </w:rPrChange>
            </w:rPr>
            <w:tab/>
          </w:r>
          <w:r w:rsidRPr="0088688E" w:rsidDel="006A3871">
            <w:rPr>
              <w:rFonts w:asciiTheme="majorHAnsi" w:hAnsiTheme="majorHAnsi" w:cstheme="majorHAnsi"/>
              <w:color w:val="ED7D31" w:themeColor="accent2"/>
              <w:highlight w:val="red"/>
              <w:rPrChange w:id="2634" w:author="Melissa McClure" w:date="2018-05-06T12:29:00Z">
                <w:rPr>
                  <w:rFonts w:asciiTheme="majorHAnsi" w:hAnsiTheme="majorHAnsi" w:cstheme="majorBidi"/>
                  <w:color w:val="24292E"/>
                </w:rPr>
              </w:rPrChange>
            </w:rPr>
            <w:delText>^ Not sure what this part is for?</w:delText>
          </w:r>
        </w:del>
      </w:ins>
    </w:p>
    <w:p w14:paraId="28154518" w14:textId="77777777" w:rsidR="007D0A4F" w:rsidRPr="0088688E" w:rsidDel="006A3871" w:rsidRDefault="007D0A4F" w:rsidP="007D0A4F">
      <w:pPr>
        <w:pStyle w:val="NormalWeb"/>
        <w:spacing w:before="0" w:beforeAutospacing="0" w:after="240" w:afterAutospacing="0"/>
        <w:ind w:left="1440"/>
        <w:rPr>
          <w:ins w:id="2635" w:author="Brian" w:date="2018-05-05T11:01:00Z"/>
          <w:del w:id="2636" w:author="Melissa McClure" w:date="2018-05-06T19:21:00Z"/>
          <w:rFonts w:asciiTheme="majorHAnsi" w:hAnsiTheme="majorHAnsi" w:cstheme="majorHAnsi"/>
          <w:color w:val="ED7D31" w:themeColor="accent2"/>
          <w:sz w:val="22"/>
          <w:rPrChange w:id="2637" w:author="Melissa McClure" w:date="2018-05-06T12:29:00Z">
            <w:rPr>
              <w:ins w:id="2638" w:author="Brian" w:date="2018-05-05T11:01:00Z"/>
              <w:del w:id="2639" w:author="Melissa McClure" w:date="2018-05-06T19:21:00Z"/>
              <w:rFonts w:asciiTheme="majorHAnsi" w:hAnsiTheme="majorHAnsi"/>
              <w:color w:val="24292E"/>
              <w:sz w:val="22"/>
            </w:rPr>
          </w:rPrChange>
        </w:rPr>
      </w:pPr>
    </w:p>
    <w:p w14:paraId="530865E3" w14:textId="77777777" w:rsidR="007D0A4F" w:rsidRPr="0088688E" w:rsidDel="006A3871" w:rsidRDefault="007D0A4F" w:rsidP="003E12E9">
      <w:pPr>
        <w:pStyle w:val="NormalWeb"/>
        <w:spacing w:before="0" w:beforeAutospacing="0" w:after="240" w:afterAutospacing="0"/>
        <w:rPr>
          <w:del w:id="2640" w:author="Melissa McClure" w:date="2018-05-06T19:21:00Z"/>
          <w:rFonts w:asciiTheme="majorHAnsi" w:hAnsiTheme="majorHAnsi" w:cstheme="majorBidi"/>
          <w:b/>
          <w:color w:val="ED7D31" w:themeColor="accent2"/>
          <w:sz w:val="22"/>
          <w:szCs w:val="22"/>
          <w:rPrChange w:id="2641" w:author="Melissa McClure" w:date="2018-05-06T12:29:00Z">
            <w:rPr>
              <w:del w:id="2642" w:author="Melissa McClure" w:date="2018-05-06T19:21:00Z"/>
              <w:rFonts w:asciiTheme="majorHAnsi" w:hAnsiTheme="majorHAnsi" w:cstheme="majorBidi"/>
              <w:b/>
              <w:color w:val="24292E"/>
              <w:sz w:val="22"/>
              <w:szCs w:val="22"/>
            </w:rPr>
          </w:rPrChange>
        </w:rPr>
      </w:pPr>
      <w:ins w:id="2643" w:author="Brian" w:date="2018-05-05T11:01:00Z">
        <w:del w:id="2644" w:author="Melissa McClure" w:date="2018-05-06T19:21:00Z">
          <w:r w:rsidRPr="0088688E" w:rsidDel="006A3871">
            <w:rPr>
              <w:rFonts w:asciiTheme="majorHAnsi" w:hAnsiTheme="majorHAnsi" w:cstheme="majorHAnsi"/>
              <w:b/>
              <w:color w:val="ED7D31" w:themeColor="accent2"/>
              <w:rPrChange w:id="2645" w:author="Melissa McClure" w:date="2018-05-06T12:29:00Z">
                <w:rPr>
                  <w:rFonts w:asciiTheme="majorHAnsi" w:hAnsiTheme="majorHAnsi" w:cstheme="majorHAnsi"/>
                  <w:b/>
                  <w:color w:val="24292E"/>
                </w:rPr>
              </w:rPrChange>
            </w:rPr>
            <w:tab/>
          </w:r>
          <w:r w:rsidRPr="53F85883" w:rsidDel="006A3871">
            <w:rPr>
              <w:rFonts w:asciiTheme="majorHAnsi" w:hAnsiTheme="majorHAnsi" w:cstheme="majorBidi"/>
              <w:b/>
              <w:color w:val="ED7D31" w:themeColor="accent2"/>
              <w:rPrChange w:id="2646" w:author="Melissa McClure" w:date="2018-05-06T12:29:00Z">
                <w:rPr>
                  <w:rFonts w:asciiTheme="majorHAnsi" w:hAnsiTheme="majorHAnsi" w:cstheme="majorBidi"/>
                  <w:b/>
                  <w:color w:val="24292E"/>
                </w:rPr>
              </w:rPrChange>
            </w:rPr>
            <w:delText>FRA 12.5</w:delText>
          </w:r>
          <w:r w:rsidRPr="0088688E" w:rsidDel="006A3871">
            <w:rPr>
              <w:rFonts w:asciiTheme="majorHAnsi" w:hAnsiTheme="majorHAnsi" w:cstheme="majorHAnsi"/>
              <w:b/>
              <w:color w:val="ED7D31" w:themeColor="accent2"/>
              <w:rPrChange w:id="2647" w:author="Melissa McClure" w:date="2018-05-06T12:29:00Z">
                <w:rPr>
                  <w:rFonts w:asciiTheme="majorHAnsi" w:hAnsiTheme="majorHAnsi" w:cstheme="majorHAnsi"/>
                  <w:b/>
                  <w:color w:val="24292E"/>
                </w:rPr>
              </w:rPrChange>
            </w:rPr>
            <w:tab/>
          </w:r>
          <w:r w:rsidRPr="53F85883" w:rsidDel="006A3871">
            <w:rPr>
              <w:rFonts w:asciiTheme="majorHAnsi" w:hAnsiTheme="majorHAnsi" w:cstheme="majorBidi"/>
              <w:b/>
              <w:color w:val="ED7D31" w:themeColor="accent2"/>
              <w:rPrChange w:id="2648" w:author="Melissa McClure" w:date="2018-05-06T12:29:00Z">
                <w:rPr>
                  <w:rFonts w:asciiTheme="majorHAnsi" w:hAnsiTheme="majorHAnsi" w:cstheme="majorBidi"/>
                  <w:b/>
                  <w:color w:val="24292E"/>
                </w:rPr>
              </w:rPrChange>
            </w:rPr>
            <w:delText>Ability to add students to the system</w:delText>
          </w:r>
        </w:del>
      </w:ins>
    </w:p>
    <w:p w14:paraId="043989D7" w14:textId="77777777" w:rsidR="007D0A4F" w:rsidRPr="0088688E" w:rsidDel="006A3871" w:rsidRDefault="007D0A4F" w:rsidP="003E12E9">
      <w:pPr>
        <w:pStyle w:val="NormalWeb"/>
        <w:spacing w:before="0" w:beforeAutospacing="0" w:after="240" w:afterAutospacing="0"/>
        <w:rPr>
          <w:del w:id="2649" w:author="Melissa McClure" w:date="2018-05-06T19:21:00Z"/>
          <w:rFonts w:asciiTheme="majorHAnsi" w:hAnsiTheme="majorHAnsi" w:cstheme="majorBidi"/>
          <w:color w:val="ED7D31" w:themeColor="accent2"/>
          <w:sz w:val="22"/>
          <w:szCs w:val="22"/>
          <w:rPrChange w:id="2650" w:author="Melissa McClure" w:date="2018-05-06T12:29:00Z">
            <w:rPr>
              <w:del w:id="2651" w:author="Melissa McClure" w:date="2018-05-06T19:21:00Z"/>
              <w:rFonts w:asciiTheme="majorHAnsi" w:hAnsiTheme="majorHAnsi" w:cstheme="majorBidi"/>
              <w:color w:val="24292E"/>
              <w:sz w:val="22"/>
              <w:szCs w:val="22"/>
            </w:rPr>
          </w:rPrChange>
        </w:rPr>
      </w:pPr>
      <w:ins w:id="2652" w:author="Brian" w:date="2018-05-05T11:01:00Z">
        <w:del w:id="2653" w:author="Melissa McClure" w:date="2018-05-06T19:21:00Z">
          <w:r w:rsidRPr="0088688E" w:rsidDel="006A3871">
            <w:rPr>
              <w:rFonts w:asciiTheme="majorHAnsi" w:hAnsiTheme="majorHAnsi" w:cstheme="majorHAnsi"/>
              <w:color w:val="ED7D31" w:themeColor="accent2"/>
              <w:rPrChange w:id="2654" w:author="Melissa McClure" w:date="2018-05-06T12:29:00Z">
                <w:rPr>
                  <w:rFonts w:asciiTheme="majorHAnsi" w:hAnsiTheme="majorHAnsi" w:cstheme="majorHAnsi"/>
                  <w:color w:val="24292E"/>
                </w:rPr>
              </w:rPrChange>
            </w:rPr>
            <w:tab/>
          </w:r>
          <w:r w:rsidRPr="0088688E" w:rsidDel="006A3871">
            <w:rPr>
              <w:rFonts w:asciiTheme="majorHAnsi" w:hAnsiTheme="majorHAnsi" w:cstheme="majorHAnsi"/>
              <w:color w:val="ED7D31" w:themeColor="accent2"/>
              <w:rPrChange w:id="2655" w:author="Melissa McClure" w:date="2018-05-06T12:29:00Z">
                <w:rPr>
                  <w:rFonts w:asciiTheme="majorHAnsi" w:hAnsiTheme="majorHAnsi" w:cstheme="majorHAnsi"/>
                  <w:color w:val="24292E"/>
                </w:rPr>
              </w:rPrChange>
            </w:rPr>
            <w:tab/>
          </w:r>
          <w:r w:rsidRPr="53F85883" w:rsidDel="006A3871">
            <w:rPr>
              <w:rFonts w:asciiTheme="majorHAnsi" w:hAnsiTheme="majorHAnsi" w:cstheme="majorBidi"/>
              <w:color w:val="ED7D31" w:themeColor="accent2"/>
              <w:rPrChange w:id="2656" w:author="Melissa McClure" w:date="2018-05-06T12:29:00Z">
                <w:rPr>
                  <w:rFonts w:asciiTheme="majorHAnsi" w:hAnsiTheme="majorHAnsi" w:cstheme="majorBidi"/>
                  <w:color w:val="24292E"/>
                </w:rPr>
              </w:rPrChange>
            </w:rPr>
            <w:delText>The system must allow the admin to add new users to the system.</w:delText>
          </w:r>
        </w:del>
      </w:ins>
    </w:p>
    <w:p w14:paraId="1CDDA1A0" w14:textId="7B3A25BE" w:rsidR="002178FA" w:rsidRPr="0088688E" w:rsidDel="006A3871" w:rsidRDefault="0EF8317B" w:rsidP="0EF8317B">
      <w:pPr>
        <w:rPr>
          <w:del w:id="2657" w:author="Melissa McClure" w:date="2018-05-06T19:21:00Z"/>
          <w:rFonts w:asciiTheme="majorHAnsi" w:hAnsiTheme="majorHAnsi" w:cstheme="majorHAnsi"/>
          <w:rPrChange w:id="2658" w:author="Melissa McClure" w:date="2018-05-06T12:29:00Z">
            <w:rPr>
              <w:del w:id="2659" w:author="Melissa McClure" w:date="2018-05-06T19:21:00Z"/>
            </w:rPr>
          </w:rPrChange>
        </w:rPr>
      </w:pPr>
      <w:del w:id="2660" w:author="Melissa McClure" w:date="2018-05-06T19:21:00Z">
        <w:r w:rsidRPr="0088688E" w:rsidDel="006A3871">
          <w:rPr>
            <w:rFonts w:asciiTheme="majorHAnsi" w:eastAsia="Garamond" w:hAnsiTheme="majorHAnsi" w:cstheme="majorHAnsi"/>
            <w:b/>
            <w:bCs/>
            <w:color w:val="24292E"/>
            <w:sz w:val="28"/>
            <w:szCs w:val="28"/>
            <w:rPrChange w:id="2661" w:author="Melissa McClure" w:date="2018-05-06T12:29:00Z">
              <w:rPr>
                <w:rFonts w:ascii="Garamond" w:eastAsia="Garamond" w:hAnsi="Garamond" w:cs="Garamond"/>
                <w:b/>
                <w:bCs/>
                <w:color w:val="24292E"/>
                <w:sz w:val="28"/>
                <w:szCs w:val="28"/>
              </w:rPr>
            </w:rPrChange>
          </w:rPr>
          <w:delText>12       Functional Requirements Administrator</w:delText>
        </w:r>
      </w:del>
    </w:p>
    <w:p w14:paraId="5228DF32" w14:textId="00C6F2EC" w:rsidR="00557043" w:rsidRPr="004C3314" w:rsidDel="006A3871" w:rsidRDefault="00557043" w:rsidP="007D0A4F">
      <w:pPr>
        <w:rPr>
          <w:del w:id="2662" w:author="Melissa McClure" w:date="2018-05-06T19:21:00Z"/>
          <w:rFonts w:asciiTheme="majorHAnsi" w:hAnsiTheme="majorHAnsi" w:cstheme="majorHAnsi"/>
          <w:color w:val="24292E"/>
        </w:rPr>
      </w:pPr>
    </w:p>
    <w:p w14:paraId="006A3CF1" w14:textId="6EDF20ED" w:rsidR="0EF8317B" w:rsidRPr="0088688E" w:rsidDel="006A3871" w:rsidRDefault="0EF8317B" w:rsidP="007D0A4F">
      <w:pPr>
        <w:rPr>
          <w:del w:id="2663" w:author="Melissa McClure" w:date="2018-05-06T19:21:00Z"/>
          <w:rFonts w:asciiTheme="majorHAnsi" w:hAnsiTheme="majorHAnsi" w:cstheme="majorHAnsi"/>
          <w:rPrChange w:id="2664" w:author="Melissa McClure" w:date="2018-05-06T12:29:00Z">
            <w:rPr>
              <w:del w:id="2665" w:author="Melissa McClure" w:date="2018-05-06T19:21:00Z"/>
            </w:rPr>
          </w:rPrChange>
        </w:rPr>
      </w:pPr>
      <w:del w:id="2666" w:author="Melissa McClure" w:date="2018-05-06T19:21:00Z">
        <w:r w:rsidRPr="0088688E" w:rsidDel="006A3871">
          <w:rPr>
            <w:rFonts w:asciiTheme="majorHAnsi" w:eastAsia="Garamond" w:hAnsiTheme="majorHAnsi" w:cstheme="majorHAnsi"/>
            <w:b/>
            <w:bCs/>
            <w:color w:val="24292E"/>
            <w:sz w:val="20"/>
            <w:szCs w:val="20"/>
            <w:rPrChange w:id="2667" w:author="Melissa McClure" w:date="2018-05-06T12:29:00Z">
              <w:rPr>
                <w:rFonts w:ascii="Garamond" w:eastAsia="Garamond" w:hAnsi="Garamond" w:cs="Garamond"/>
                <w:b/>
                <w:bCs/>
                <w:color w:val="24292E"/>
                <w:sz w:val="20"/>
                <w:szCs w:val="20"/>
              </w:rPr>
            </w:rPrChange>
          </w:rPr>
          <w:delText>FRA 12.1</w:delText>
        </w:r>
        <w:r w:rsidRPr="0088688E" w:rsidDel="006A3871">
          <w:rPr>
            <w:rFonts w:asciiTheme="majorHAnsi" w:eastAsia="Garamond" w:hAnsiTheme="majorHAnsi" w:cstheme="majorHAnsi"/>
            <w:color w:val="24292E"/>
            <w:sz w:val="20"/>
            <w:szCs w:val="20"/>
            <w:rPrChange w:id="2668" w:author="Melissa McClure" w:date="2018-05-06T12:29:00Z">
              <w:rPr>
                <w:rFonts w:ascii="Garamond" w:eastAsia="Garamond" w:hAnsi="Garamond" w:cs="Garamond"/>
                <w:color w:val="24292E"/>
                <w:sz w:val="20"/>
                <w:szCs w:val="20"/>
              </w:rPr>
            </w:rPrChange>
          </w:rPr>
          <w:delText xml:space="preserve">              </w:delText>
        </w:r>
        <w:r w:rsidRPr="0088688E" w:rsidDel="006A3871">
          <w:rPr>
            <w:rFonts w:asciiTheme="majorHAnsi" w:eastAsia="Garamond" w:hAnsiTheme="majorHAnsi" w:cstheme="majorHAnsi"/>
            <w:b/>
            <w:bCs/>
            <w:color w:val="24292E"/>
            <w:rPrChange w:id="2669" w:author="Melissa McClure" w:date="2018-05-06T12:29:00Z">
              <w:rPr>
                <w:rFonts w:ascii="Garamond" w:eastAsia="Garamond" w:hAnsi="Garamond" w:cs="Garamond"/>
                <w:b/>
                <w:bCs/>
                <w:color w:val="24292E"/>
              </w:rPr>
            </w:rPrChange>
          </w:rPr>
          <w:delText>Login/Logoff</w:delText>
        </w:r>
        <w:r w:rsidRPr="0088688E" w:rsidDel="006A3871">
          <w:rPr>
            <w:rFonts w:asciiTheme="majorHAnsi" w:eastAsia="Garamond" w:hAnsiTheme="majorHAnsi" w:cstheme="majorHAnsi"/>
            <w:color w:val="24292E"/>
            <w:rPrChange w:id="2670" w:author="Melissa McClure" w:date="2018-05-06T12:29:00Z">
              <w:rPr>
                <w:rFonts w:ascii="Garamond" w:eastAsia="Garamond" w:hAnsi="Garamond" w:cs="Garamond"/>
                <w:color w:val="24292E"/>
              </w:rPr>
            </w:rPrChange>
          </w:rPr>
          <w:delText xml:space="preserve"> </w:delText>
        </w:r>
      </w:del>
    </w:p>
    <w:p w14:paraId="7B34A8A3" w14:textId="24FBB246" w:rsidR="0EF8317B" w:rsidRPr="0088688E" w:rsidDel="006A3871" w:rsidRDefault="0EF8317B" w:rsidP="007D0A4F">
      <w:pPr>
        <w:rPr>
          <w:del w:id="2671" w:author="Melissa McClure" w:date="2018-05-06T19:21:00Z"/>
          <w:rFonts w:asciiTheme="majorHAnsi" w:hAnsiTheme="majorHAnsi" w:cstheme="majorHAnsi"/>
          <w:rPrChange w:id="2672" w:author="Melissa McClure" w:date="2018-05-06T12:29:00Z">
            <w:rPr>
              <w:del w:id="2673" w:author="Melissa McClure" w:date="2018-05-06T19:21:00Z"/>
            </w:rPr>
          </w:rPrChange>
        </w:rPr>
      </w:pPr>
      <w:del w:id="2674" w:author="Melissa McClure" w:date="2018-05-06T19:21:00Z">
        <w:r w:rsidRPr="0088688E" w:rsidDel="006A3871">
          <w:rPr>
            <w:rFonts w:asciiTheme="majorHAnsi" w:eastAsia="Garamond" w:hAnsiTheme="majorHAnsi" w:cstheme="majorHAnsi"/>
            <w:color w:val="24292E"/>
            <w:rPrChange w:id="2675" w:author="Melissa McClure" w:date="2018-05-06T12:29:00Z">
              <w:rPr>
                <w:rFonts w:ascii="Garamond" w:eastAsia="Garamond" w:hAnsi="Garamond" w:cs="Garamond"/>
                <w:color w:val="24292E"/>
              </w:rPr>
            </w:rPrChange>
          </w:rPr>
          <w:lastRenderedPageBreak/>
          <w:delText>The login for an administrator will consist of a system login for administrators including a password. Logins will expire 30 minutes after login, unless previously terminated by the administrator to ensure privacy of students' data.</w:delText>
        </w:r>
      </w:del>
    </w:p>
    <w:p w14:paraId="463E36EB" w14:textId="08105297" w:rsidR="0EF8317B" w:rsidRPr="0088688E" w:rsidDel="006A3871" w:rsidRDefault="0EF8317B" w:rsidP="007D0A4F">
      <w:pPr>
        <w:rPr>
          <w:del w:id="2676" w:author="Melissa McClure" w:date="2018-05-06T19:21:00Z"/>
          <w:rFonts w:asciiTheme="majorHAnsi" w:hAnsiTheme="majorHAnsi" w:cstheme="majorHAnsi"/>
          <w:rPrChange w:id="2677" w:author="Melissa McClure" w:date="2018-05-06T12:29:00Z">
            <w:rPr>
              <w:del w:id="2678" w:author="Melissa McClure" w:date="2018-05-06T19:21:00Z"/>
            </w:rPr>
          </w:rPrChange>
        </w:rPr>
      </w:pPr>
      <w:del w:id="2679" w:author="Melissa McClure" w:date="2018-05-06T19:21:00Z">
        <w:r w:rsidRPr="0088688E" w:rsidDel="006A3871">
          <w:rPr>
            <w:rFonts w:asciiTheme="majorHAnsi" w:eastAsia="Garamond" w:hAnsiTheme="majorHAnsi" w:cstheme="majorHAnsi"/>
            <w:b/>
            <w:bCs/>
            <w:color w:val="24292E"/>
            <w:sz w:val="20"/>
            <w:szCs w:val="20"/>
            <w:rPrChange w:id="2680" w:author="Melissa McClure" w:date="2018-05-06T12:29:00Z">
              <w:rPr>
                <w:rFonts w:ascii="Garamond" w:eastAsia="Garamond" w:hAnsi="Garamond" w:cs="Garamond"/>
                <w:b/>
                <w:bCs/>
                <w:color w:val="24292E"/>
                <w:sz w:val="20"/>
                <w:szCs w:val="20"/>
              </w:rPr>
            </w:rPrChange>
          </w:rPr>
          <w:delText>FRA 12.2</w:delText>
        </w:r>
        <w:r w:rsidRPr="0088688E" w:rsidDel="006A3871">
          <w:rPr>
            <w:rFonts w:asciiTheme="majorHAnsi" w:eastAsia="Garamond" w:hAnsiTheme="majorHAnsi" w:cstheme="majorHAnsi"/>
            <w:color w:val="24292E"/>
            <w:sz w:val="20"/>
            <w:szCs w:val="20"/>
            <w:rPrChange w:id="2681" w:author="Melissa McClure" w:date="2018-05-06T12:29:00Z">
              <w:rPr>
                <w:rFonts w:ascii="Garamond" w:eastAsia="Garamond" w:hAnsi="Garamond" w:cs="Garamond"/>
                <w:color w:val="24292E"/>
                <w:sz w:val="20"/>
                <w:szCs w:val="20"/>
              </w:rPr>
            </w:rPrChange>
          </w:rPr>
          <w:delText xml:space="preserve">              </w:delText>
        </w:r>
        <w:r w:rsidRPr="0088688E" w:rsidDel="006A3871">
          <w:rPr>
            <w:rFonts w:asciiTheme="majorHAnsi" w:eastAsia="Garamond" w:hAnsiTheme="majorHAnsi" w:cstheme="majorHAnsi"/>
            <w:b/>
            <w:bCs/>
            <w:color w:val="24292E"/>
            <w:rPrChange w:id="2682" w:author="Melissa McClure" w:date="2018-05-06T12:29:00Z">
              <w:rPr>
                <w:rFonts w:ascii="Garamond" w:eastAsia="Garamond" w:hAnsi="Garamond" w:cs="Garamond"/>
                <w:b/>
                <w:bCs/>
                <w:color w:val="24292E"/>
              </w:rPr>
            </w:rPrChange>
          </w:rPr>
          <w:delText>Ability to click a students’ name or picture to see a report of attendance</w:delText>
        </w:r>
      </w:del>
    </w:p>
    <w:p w14:paraId="6FC85F4F" w14:textId="43BCE6E0" w:rsidR="0EF8317B" w:rsidRPr="0088688E" w:rsidDel="006A3871" w:rsidRDefault="0EF8317B" w:rsidP="007D0A4F">
      <w:pPr>
        <w:rPr>
          <w:del w:id="2683" w:author="Melissa McClure" w:date="2018-05-06T19:21:00Z"/>
          <w:rFonts w:asciiTheme="majorHAnsi" w:hAnsiTheme="majorHAnsi" w:cstheme="majorHAnsi"/>
          <w:rPrChange w:id="2684" w:author="Melissa McClure" w:date="2018-05-06T12:29:00Z">
            <w:rPr>
              <w:del w:id="2685" w:author="Melissa McClure" w:date="2018-05-06T19:21:00Z"/>
            </w:rPr>
          </w:rPrChange>
        </w:rPr>
      </w:pPr>
      <w:del w:id="2686" w:author="Melissa McClure" w:date="2018-05-06T19:21:00Z">
        <w:r w:rsidRPr="0088688E" w:rsidDel="006A3871">
          <w:rPr>
            <w:rFonts w:asciiTheme="majorHAnsi" w:eastAsia="Garamond" w:hAnsiTheme="majorHAnsi" w:cstheme="majorHAnsi"/>
            <w:color w:val="24292E"/>
            <w:rPrChange w:id="2687" w:author="Melissa McClure" w:date="2018-05-06T12:29:00Z">
              <w:rPr>
                <w:rFonts w:ascii="Garamond" w:eastAsia="Garamond" w:hAnsi="Garamond" w:cs="Garamond"/>
                <w:color w:val="24292E"/>
              </w:rPr>
            </w:rPrChange>
          </w:rPr>
          <w:delText xml:space="preserve">Reports must be generated for all students enrolled in the school. This can be further broken down into components of the report. </w:delText>
        </w:r>
      </w:del>
    </w:p>
    <w:p w14:paraId="248897A7" w14:textId="35503510" w:rsidR="0EF8317B" w:rsidRPr="0088688E" w:rsidDel="006A3871" w:rsidRDefault="0EF8317B" w:rsidP="007D0A4F">
      <w:pPr>
        <w:rPr>
          <w:del w:id="2688" w:author="Melissa McClure" w:date="2018-05-06T19:21:00Z"/>
          <w:rFonts w:asciiTheme="majorHAnsi" w:hAnsiTheme="majorHAnsi" w:cstheme="majorHAnsi"/>
          <w:rPrChange w:id="2689" w:author="Melissa McClure" w:date="2018-05-06T12:29:00Z">
            <w:rPr>
              <w:del w:id="2690" w:author="Melissa McClure" w:date="2018-05-06T19:21:00Z"/>
            </w:rPr>
          </w:rPrChange>
        </w:rPr>
      </w:pPr>
      <w:del w:id="2691" w:author="Melissa McClure" w:date="2018-05-06T19:21:00Z">
        <w:r w:rsidRPr="0088688E" w:rsidDel="006A3871">
          <w:rPr>
            <w:rFonts w:asciiTheme="majorHAnsi" w:eastAsia="Garamond" w:hAnsiTheme="majorHAnsi" w:cstheme="majorHAnsi"/>
            <w:b/>
            <w:bCs/>
            <w:color w:val="24292E"/>
            <w:sz w:val="20"/>
            <w:szCs w:val="20"/>
            <w:rPrChange w:id="2692" w:author="Melissa McClure" w:date="2018-05-06T12:29:00Z">
              <w:rPr>
                <w:rFonts w:ascii="Garamond" w:eastAsia="Garamond" w:hAnsi="Garamond" w:cs="Garamond"/>
                <w:b/>
                <w:bCs/>
                <w:color w:val="24292E"/>
                <w:sz w:val="20"/>
                <w:szCs w:val="20"/>
              </w:rPr>
            </w:rPrChange>
          </w:rPr>
          <w:delText>FRA 12.2.1</w:delText>
        </w:r>
        <w:r w:rsidRPr="0088688E" w:rsidDel="006A3871">
          <w:rPr>
            <w:rFonts w:asciiTheme="majorHAnsi" w:eastAsia="Garamond" w:hAnsiTheme="majorHAnsi" w:cstheme="majorHAnsi"/>
            <w:color w:val="24292E"/>
            <w:sz w:val="20"/>
            <w:szCs w:val="20"/>
            <w:rPrChange w:id="2693" w:author="Melissa McClure" w:date="2018-05-06T12:29:00Z">
              <w:rPr>
                <w:rFonts w:ascii="Garamond" w:eastAsia="Garamond" w:hAnsi="Garamond" w:cs="Garamond"/>
                <w:color w:val="24292E"/>
                <w:sz w:val="20"/>
                <w:szCs w:val="20"/>
              </w:rPr>
            </w:rPrChange>
          </w:rPr>
          <w:delText xml:space="preserve">           </w:delText>
        </w:r>
        <w:r w:rsidRPr="0088688E" w:rsidDel="006A3871">
          <w:rPr>
            <w:rFonts w:asciiTheme="majorHAnsi" w:eastAsia="Garamond" w:hAnsiTheme="majorHAnsi" w:cstheme="majorHAnsi"/>
            <w:b/>
            <w:bCs/>
            <w:color w:val="24292E"/>
            <w:rPrChange w:id="2694" w:author="Melissa McClure" w:date="2018-05-06T12:29:00Z">
              <w:rPr>
                <w:rFonts w:ascii="Garamond" w:eastAsia="Garamond" w:hAnsi="Garamond" w:cs="Garamond"/>
                <w:b/>
                <w:bCs/>
                <w:color w:val="24292E"/>
              </w:rPr>
            </w:rPrChange>
          </w:rPr>
          <w:delText>Picture or name</w:delText>
        </w:r>
      </w:del>
    </w:p>
    <w:p w14:paraId="1B01D755" w14:textId="068931FE" w:rsidR="0EF8317B" w:rsidRPr="0088688E" w:rsidDel="006A3871" w:rsidRDefault="0EF8317B" w:rsidP="007D0A4F">
      <w:pPr>
        <w:rPr>
          <w:del w:id="2695" w:author="Melissa McClure" w:date="2018-05-06T19:21:00Z"/>
          <w:rFonts w:asciiTheme="majorHAnsi" w:hAnsiTheme="majorHAnsi" w:cstheme="majorHAnsi"/>
          <w:rPrChange w:id="2696" w:author="Melissa McClure" w:date="2018-05-06T12:29:00Z">
            <w:rPr>
              <w:del w:id="2697" w:author="Melissa McClure" w:date="2018-05-06T19:21:00Z"/>
            </w:rPr>
          </w:rPrChange>
        </w:rPr>
      </w:pPr>
      <w:del w:id="2698" w:author="Melissa McClure" w:date="2018-05-06T19:21:00Z">
        <w:r w:rsidRPr="0088688E" w:rsidDel="006A3871">
          <w:rPr>
            <w:rFonts w:asciiTheme="majorHAnsi" w:eastAsia="Garamond" w:hAnsiTheme="majorHAnsi" w:cstheme="majorHAnsi"/>
            <w:color w:val="24292E"/>
            <w:rPrChange w:id="2699" w:author="Melissa McClure" w:date="2018-05-06T12:29:00Z">
              <w:rPr>
                <w:rFonts w:ascii="Garamond" w:eastAsia="Garamond" w:hAnsi="Garamond" w:cs="Garamond"/>
                <w:color w:val="24292E"/>
              </w:rPr>
            </w:rPrChange>
          </w:rPr>
          <w:delText>A picture of the student will be available to be selected on loading of the login of the admin. The admin will then select the picture or name of the desired student.</w:delText>
        </w:r>
      </w:del>
    </w:p>
    <w:p w14:paraId="2824126B" w14:textId="232A9376" w:rsidR="0EF8317B" w:rsidRPr="0088688E" w:rsidDel="006A3871" w:rsidRDefault="0EF8317B" w:rsidP="007D0A4F">
      <w:pPr>
        <w:rPr>
          <w:del w:id="2700" w:author="Melissa McClure" w:date="2018-05-06T19:21:00Z"/>
          <w:rFonts w:asciiTheme="majorHAnsi" w:hAnsiTheme="majorHAnsi" w:cstheme="majorHAnsi"/>
          <w:rPrChange w:id="2701" w:author="Melissa McClure" w:date="2018-05-06T12:29:00Z">
            <w:rPr>
              <w:del w:id="2702" w:author="Melissa McClure" w:date="2018-05-06T19:21:00Z"/>
            </w:rPr>
          </w:rPrChange>
        </w:rPr>
      </w:pPr>
      <w:del w:id="2703" w:author="Melissa McClure" w:date="2018-05-06T19:21:00Z">
        <w:r w:rsidRPr="0088688E" w:rsidDel="006A3871">
          <w:rPr>
            <w:rFonts w:asciiTheme="majorHAnsi" w:eastAsia="Garamond" w:hAnsiTheme="majorHAnsi" w:cstheme="majorHAnsi"/>
            <w:b/>
            <w:bCs/>
            <w:color w:val="24292E"/>
            <w:sz w:val="20"/>
            <w:szCs w:val="20"/>
            <w:rPrChange w:id="2704" w:author="Melissa McClure" w:date="2018-05-06T12:29:00Z">
              <w:rPr>
                <w:rFonts w:ascii="Garamond" w:eastAsia="Garamond" w:hAnsi="Garamond" w:cs="Garamond"/>
                <w:b/>
                <w:bCs/>
                <w:color w:val="24292E"/>
                <w:sz w:val="20"/>
                <w:szCs w:val="20"/>
              </w:rPr>
            </w:rPrChange>
          </w:rPr>
          <w:delText>FRA 12.2.2</w:delText>
        </w:r>
        <w:r w:rsidRPr="0088688E" w:rsidDel="006A3871">
          <w:rPr>
            <w:rFonts w:asciiTheme="majorHAnsi" w:eastAsia="Garamond" w:hAnsiTheme="majorHAnsi" w:cstheme="majorHAnsi"/>
            <w:color w:val="24292E"/>
            <w:sz w:val="20"/>
            <w:szCs w:val="20"/>
            <w:rPrChange w:id="2705" w:author="Melissa McClure" w:date="2018-05-06T12:29:00Z">
              <w:rPr>
                <w:rFonts w:ascii="Garamond" w:eastAsia="Garamond" w:hAnsi="Garamond" w:cs="Garamond"/>
                <w:color w:val="24292E"/>
                <w:sz w:val="20"/>
                <w:szCs w:val="20"/>
              </w:rPr>
            </w:rPrChange>
          </w:rPr>
          <w:delText xml:space="preserve">           </w:delText>
        </w:r>
        <w:r w:rsidRPr="0088688E" w:rsidDel="006A3871">
          <w:rPr>
            <w:rFonts w:asciiTheme="majorHAnsi" w:eastAsia="Garamond" w:hAnsiTheme="majorHAnsi" w:cstheme="majorHAnsi"/>
            <w:b/>
            <w:bCs/>
            <w:color w:val="24292E"/>
            <w:rPrChange w:id="2706" w:author="Melissa McClure" w:date="2018-05-06T12:29:00Z">
              <w:rPr>
                <w:rFonts w:ascii="Garamond" w:eastAsia="Garamond" w:hAnsi="Garamond" w:cs="Garamond"/>
                <w:b/>
                <w:bCs/>
                <w:color w:val="24292E"/>
              </w:rPr>
            </w:rPrChange>
          </w:rPr>
          <w:delText>Individual Report</w:delText>
        </w:r>
        <w:r w:rsidRPr="0088688E" w:rsidDel="006A3871">
          <w:rPr>
            <w:rFonts w:asciiTheme="majorHAnsi" w:eastAsia="Garamond" w:hAnsiTheme="majorHAnsi" w:cstheme="majorHAnsi"/>
            <w:color w:val="24292E"/>
            <w:rPrChange w:id="2707" w:author="Melissa McClure" w:date="2018-05-06T12:29:00Z">
              <w:rPr>
                <w:rFonts w:ascii="Garamond" w:eastAsia="Garamond" w:hAnsi="Garamond" w:cs="Garamond"/>
                <w:color w:val="24292E"/>
              </w:rPr>
            </w:rPrChange>
          </w:rPr>
          <w:delText xml:space="preserve"> </w:delText>
        </w:r>
      </w:del>
    </w:p>
    <w:p w14:paraId="4EF370AF" w14:textId="0FCA0FFE" w:rsidR="0EF8317B" w:rsidRPr="0088688E" w:rsidDel="006A3871" w:rsidRDefault="0EF8317B" w:rsidP="007D0A4F">
      <w:pPr>
        <w:rPr>
          <w:del w:id="2708" w:author="Melissa McClure" w:date="2018-05-06T19:21:00Z"/>
          <w:rFonts w:asciiTheme="majorHAnsi" w:hAnsiTheme="majorHAnsi" w:cstheme="majorHAnsi"/>
          <w:rPrChange w:id="2709" w:author="Melissa McClure" w:date="2018-05-06T12:29:00Z">
            <w:rPr>
              <w:del w:id="2710" w:author="Melissa McClure" w:date="2018-05-06T19:21:00Z"/>
            </w:rPr>
          </w:rPrChange>
        </w:rPr>
      </w:pPr>
      <w:del w:id="2711" w:author="Melissa McClure" w:date="2018-05-06T19:21:00Z">
        <w:r w:rsidRPr="0088688E" w:rsidDel="006A3871">
          <w:rPr>
            <w:rFonts w:asciiTheme="majorHAnsi" w:eastAsia="Garamond" w:hAnsiTheme="majorHAnsi" w:cstheme="majorHAnsi"/>
            <w:color w:val="24292E"/>
            <w:rPrChange w:id="2712" w:author="Melissa McClure" w:date="2018-05-06T12:29:00Z">
              <w:rPr>
                <w:rFonts w:ascii="Garamond" w:eastAsia="Garamond" w:hAnsi="Garamond" w:cs="Garamond"/>
                <w:color w:val="24292E"/>
              </w:rPr>
            </w:rPrChange>
          </w:rPr>
          <w:delText xml:space="preserve">The report must include the following per student: </w:delText>
        </w:r>
      </w:del>
    </w:p>
    <w:p w14:paraId="49F9DB33" w14:textId="7E80F8DA" w:rsidR="0EF8317B" w:rsidRPr="0088688E" w:rsidDel="006A3871" w:rsidRDefault="0EF8317B" w:rsidP="007D0A4F">
      <w:pPr>
        <w:rPr>
          <w:del w:id="2713" w:author="Melissa McClure" w:date="2018-05-06T19:21:00Z"/>
          <w:rFonts w:asciiTheme="majorHAnsi" w:hAnsiTheme="majorHAnsi" w:cstheme="majorHAnsi"/>
          <w:rPrChange w:id="2714" w:author="Melissa McClure" w:date="2018-05-06T12:29:00Z">
            <w:rPr>
              <w:del w:id="2715" w:author="Melissa McClure" w:date="2018-05-06T19:21:00Z"/>
            </w:rPr>
          </w:rPrChange>
        </w:rPr>
      </w:pPr>
      <w:del w:id="2716" w:author="Melissa McClure" w:date="2018-05-06T19:21:00Z">
        <w:r w:rsidRPr="0088688E" w:rsidDel="006A3871">
          <w:rPr>
            <w:rFonts w:asciiTheme="majorHAnsi" w:eastAsia="Garamond" w:hAnsiTheme="majorHAnsi" w:cstheme="majorHAnsi"/>
            <w:color w:val="24292E"/>
            <w:rPrChange w:id="2717" w:author="Melissa McClure" w:date="2018-05-06T12:29:00Z">
              <w:rPr>
                <w:rFonts w:ascii="Garamond" w:eastAsia="Garamond" w:hAnsi="Garamond" w:cs="Garamond"/>
                <w:color w:val="24292E"/>
              </w:rPr>
            </w:rPrChange>
          </w:rPr>
          <w:delText xml:space="preserve">The name of the student </w:delText>
        </w:r>
      </w:del>
    </w:p>
    <w:p w14:paraId="3AD7AF37" w14:textId="08C487BD" w:rsidR="0EF8317B" w:rsidRPr="0088688E" w:rsidDel="006A3871" w:rsidRDefault="0EF8317B" w:rsidP="007D0A4F">
      <w:pPr>
        <w:rPr>
          <w:del w:id="2718" w:author="Melissa McClure" w:date="2018-05-06T19:21:00Z"/>
          <w:rFonts w:asciiTheme="majorHAnsi" w:hAnsiTheme="majorHAnsi" w:cstheme="majorHAnsi"/>
          <w:rPrChange w:id="2719" w:author="Melissa McClure" w:date="2018-05-06T12:29:00Z">
            <w:rPr>
              <w:del w:id="2720" w:author="Melissa McClure" w:date="2018-05-06T19:21:00Z"/>
            </w:rPr>
          </w:rPrChange>
        </w:rPr>
      </w:pPr>
      <w:del w:id="2721" w:author="Melissa McClure" w:date="2018-05-06T19:21:00Z">
        <w:r w:rsidRPr="0088688E" w:rsidDel="006A3871">
          <w:rPr>
            <w:rFonts w:asciiTheme="majorHAnsi" w:eastAsia="Garamond" w:hAnsiTheme="majorHAnsi" w:cstheme="majorHAnsi"/>
            <w:color w:val="24292E"/>
            <w:rPrChange w:id="2722" w:author="Melissa McClure" w:date="2018-05-06T12:29:00Z">
              <w:rPr>
                <w:rFonts w:ascii="Garamond" w:eastAsia="Garamond" w:hAnsi="Garamond" w:cs="Garamond"/>
                <w:color w:val="24292E"/>
              </w:rPr>
            </w:rPrChange>
          </w:rPr>
          <w:delText xml:space="preserve">The student's ID number </w:delText>
        </w:r>
      </w:del>
    </w:p>
    <w:p w14:paraId="2C6CE58F" w14:textId="7CF2B61B" w:rsidR="0EF8317B" w:rsidRPr="0088688E" w:rsidDel="006A3871" w:rsidRDefault="0EF8317B" w:rsidP="007D0A4F">
      <w:pPr>
        <w:rPr>
          <w:del w:id="2723" w:author="Melissa McClure" w:date="2018-05-06T19:21:00Z"/>
          <w:rFonts w:asciiTheme="majorHAnsi" w:hAnsiTheme="majorHAnsi" w:cstheme="majorHAnsi"/>
          <w:rPrChange w:id="2724" w:author="Melissa McClure" w:date="2018-05-06T12:29:00Z">
            <w:rPr>
              <w:del w:id="2725" w:author="Melissa McClure" w:date="2018-05-06T19:21:00Z"/>
            </w:rPr>
          </w:rPrChange>
        </w:rPr>
      </w:pPr>
      <w:del w:id="2726" w:author="Melissa McClure" w:date="2018-05-06T19:21:00Z">
        <w:r w:rsidRPr="0088688E" w:rsidDel="006A3871">
          <w:rPr>
            <w:rFonts w:asciiTheme="majorHAnsi" w:eastAsia="Garamond" w:hAnsiTheme="majorHAnsi" w:cstheme="majorHAnsi"/>
            <w:color w:val="24292E"/>
            <w:rPrChange w:id="2727" w:author="Melissa McClure" w:date="2018-05-06T12:29:00Z">
              <w:rPr>
                <w:rFonts w:ascii="Garamond" w:eastAsia="Garamond" w:hAnsi="Garamond" w:cs="Garamond"/>
                <w:color w:val="24292E"/>
              </w:rPr>
            </w:rPrChange>
          </w:rPr>
          <w:delText>The student contact information (phone number)</w:delText>
        </w:r>
      </w:del>
    </w:p>
    <w:p w14:paraId="6F4345AC" w14:textId="3430E21D" w:rsidR="0EF8317B" w:rsidRPr="0088688E" w:rsidDel="006A3871" w:rsidRDefault="0EF8317B" w:rsidP="007D0A4F">
      <w:pPr>
        <w:rPr>
          <w:del w:id="2728" w:author="Melissa McClure" w:date="2018-05-06T19:21:00Z"/>
          <w:rFonts w:asciiTheme="majorHAnsi" w:hAnsiTheme="majorHAnsi" w:cstheme="majorHAnsi"/>
          <w:rPrChange w:id="2729" w:author="Melissa McClure" w:date="2018-05-06T12:29:00Z">
            <w:rPr>
              <w:del w:id="2730" w:author="Melissa McClure" w:date="2018-05-06T19:21:00Z"/>
            </w:rPr>
          </w:rPrChange>
        </w:rPr>
      </w:pPr>
      <w:del w:id="2731" w:author="Melissa McClure" w:date="2018-05-06T19:21:00Z">
        <w:r w:rsidRPr="0088688E" w:rsidDel="006A3871">
          <w:rPr>
            <w:rFonts w:asciiTheme="majorHAnsi" w:eastAsia="Garamond" w:hAnsiTheme="majorHAnsi" w:cstheme="majorHAnsi"/>
            <w:color w:val="24292E"/>
            <w:rPrChange w:id="2732" w:author="Melissa McClure" w:date="2018-05-06T12:29:00Z">
              <w:rPr>
                <w:rFonts w:ascii="Garamond" w:eastAsia="Garamond" w:hAnsi="Garamond" w:cs="Garamond"/>
                <w:color w:val="24292E"/>
              </w:rPr>
            </w:rPrChange>
          </w:rPr>
          <w:delText xml:space="preserve"> The age of the student </w:delText>
        </w:r>
      </w:del>
    </w:p>
    <w:p w14:paraId="1402E231" w14:textId="61125A6F" w:rsidR="0EF8317B" w:rsidRPr="0088688E" w:rsidDel="006A3871" w:rsidRDefault="0EF8317B" w:rsidP="007D0A4F">
      <w:pPr>
        <w:rPr>
          <w:del w:id="2733" w:author="Melissa McClure" w:date="2018-05-06T19:21:00Z"/>
          <w:rFonts w:asciiTheme="majorHAnsi" w:hAnsiTheme="majorHAnsi" w:cstheme="majorHAnsi"/>
          <w:rPrChange w:id="2734" w:author="Melissa McClure" w:date="2018-05-06T12:29:00Z">
            <w:rPr>
              <w:del w:id="2735" w:author="Melissa McClure" w:date="2018-05-06T19:21:00Z"/>
            </w:rPr>
          </w:rPrChange>
        </w:rPr>
      </w:pPr>
      <w:del w:id="2736" w:author="Melissa McClure" w:date="2018-05-06T19:21:00Z">
        <w:r w:rsidRPr="0088688E" w:rsidDel="006A3871">
          <w:rPr>
            <w:rFonts w:asciiTheme="majorHAnsi" w:eastAsia="Garamond" w:hAnsiTheme="majorHAnsi" w:cstheme="majorHAnsi"/>
            <w:color w:val="24292E"/>
            <w:rPrChange w:id="2737" w:author="Melissa McClure" w:date="2018-05-06T12:29:00Z">
              <w:rPr>
                <w:rFonts w:ascii="Garamond" w:eastAsia="Garamond" w:hAnsi="Garamond" w:cs="Garamond"/>
                <w:color w:val="24292E"/>
              </w:rPr>
            </w:rPrChange>
          </w:rPr>
          <w:delText xml:space="preserve">Number of hours in school out of total number of potential hours since enrollment (this should include a graphical representation for ease of use) </w:delText>
        </w:r>
      </w:del>
    </w:p>
    <w:p w14:paraId="44CD6AB6" w14:textId="07E69A8F" w:rsidR="0EF8317B" w:rsidRPr="0088688E" w:rsidDel="006A3871" w:rsidRDefault="0EF8317B" w:rsidP="007D0A4F">
      <w:pPr>
        <w:rPr>
          <w:del w:id="2738" w:author="Melissa McClure" w:date="2018-05-06T19:21:00Z"/>
          <w:rFonts w:asciiTheme="majorHAnsi" w:hAnsiTheme="majorHAnsi" w:cstheme="majorHAnsi"/>
          <w:rPrChange w:id="2739" w:author="Melissa McClure" w:date="2018-05-06T12:29:00Z">
            <w:rPr>
              <w:del w:id="2740" w:author="Melissa McClure" w:date="2018-05-06T19:21:00Z"/>
            </w:rPr>
          </w:rPrChange>
        </w:rPr>
      </w:pPr>
      <w:del w:id="2741" w:author="Melissa McClure" w:date="2018-05-06T19:21:00Z">
        <w:r w:rsidRPr="0088688E" w:rsidDel="006A3871">
          <w:rPr>
            <w:rFonts w:asciiTheme="majorHAnsi" w:eastAsia="Garamond" w:hAnsiTheme="majorHAnsi" w:cstheme="majorHAnsi"/>
            <w:color w:val="24292E"/>
            <w:rPrChange w:id="2742" w:author="Melissa McClure" w:date="2018-05-06T12:29:00Z">
              <w:rPr>
                <w:rFonts w:ascii="Garamond" w:eastAsia="Garamond" w:hAnsi="Garamond" w:cs="Garamond"/>
                <w:color w:val="24292E"/>
              </w:rPr>
            </w:rPrChange>
          </w:rPr>
          <w:delText xml:space="preserve">Average school hours per day that student attended that week </w:delText>
        </w:r>
      </w:del>
    </w:p>
    <w:p w14:paraId="04E9C721" w14:textId="2B56CBC0" w:rsidR="0EF8317B" w:rsidRPr="0088688E" w:rsidDel="006A3871" w:rsidRDefault="0EF8317B" w:rsidP="007D0A4F">
      <w:pPr>
        <w:rPr>
          <w:del w:id="2743" w:author="Melissa McClure" w:date="2018-05-06T19:21:00Z"/>
          <w:rFonts w:asciiTheme="majorHAnsi" w:hAnsiTheme="majorHAnsi" w:cstheme="majorHAnsi"/>
          <w:rPrChange w:id="2744" w:author="Melissa McClure" w:date="2018-05-06T12:29:00Z">
            <w:rPr>
              <w:del w:id="2745" w:author="Melissa McClure" w:date="2018-05-06T19:21:00Z"/>
            </w:rPr>
          </w:rPrChange>
        </w:rPr>
      </w:pPr>
      <w:del w:id="2746" w:author="Melissa McClure" w:date="2018-05-06T19:21:00Z">
        <w:r w:rsidRPr="0088688E" w:rsidDel="006A3871">
          <w:rPr>
            <w:rFonts w:asciiTheme="majorHAnsi" w:eastAsia="Garamond" w:hAnsiTheme="majorHAnsi" w:cstheme="majorHAnsi"/>
            <w:color w:val="24292E"/>
            <w:rPrChange w:id="2747" w:author="Melissa McClure" w:date="2018-05-06T12:29:00Z">
              <w:rPr>
                <w:rFonts w:ascii="Garamond" w:eastAsia="Garamond" w:hAnsi="Garamond" w:cs="Garamond"/>
                <w:color w:val="24292E"/>
              </w:rPr>
            </w:rPrChange>
          </w:rPr>
          <w:delText xml:space="preserve">Average school hours per week for that student since enrollment </w:delText>
        </w:r>
      </w:del>
    </w:p>
    <w:p w14:paraId="49210ED9" w14:textId="0AADF326" w:rsidR="0EF8317B" w:rsidRPr="0088688E" w:rsidDel="006A3871" w:rsidRDefault="0EF8317B" w:rsidP="007D0A4F">
      <w:pPr>
        <w:rPr>
          <w:del w:id="2748" w:author="Melissa McClure" w:date="2018-05-06T19:21:00Z"/>
          <w:rFonts w:asciiTheme="majorHAnsi" w:hAnsiTheme="majorHAnsi" w:cstheme="majorHAnsi"/>
          <w:rPrChange w:id="2749" w:author="Melissa McClure" w:date="2018-05-06T12:29:00Z">
            <w:rPr>
              <w:del w:id="2750" w:author="Melissa McClure" w:date="2018-05-06T19:21:00Z"/>
            </w:rPr>
          </w:rPrChange>
        </w:rPr>
      </w:pPr>
      <w:del w:id="2751" w:author="Melissa McClure" w:date="2018-05-06T19:21:00Z">
        <w:r w:rsidRPr="0088688E" w:rsidDel="006A3871">
          <w:rPr>
            <w:rFonts w:asciiTheme="majorHAnsi" w:eastAsia="Garamond" w:hAnsiTheme="majorHAnsi" w:cstheme="majorHAnsi"/>
            <w:color w:val="24292E"/>
            <w:rPrChange w:id="2752" w:author="Melissa McClure" w:date="2018-05-06T12:29:00Z">
              <w:rPr>
                <w:rFonts w:ascii="Garamond" w:eastAsia="Garamond" w:hAnsi="Garamond" w:cs="Garamond"/>
                <w:color w:val="24292E"/>
              </w:rPr>
            </w:rPrChange>
          </w:rPr>
          <w:delText>That student's highest hours spent in school week (Their best week)</w:delText>
        </w:r>
      </w:del>
    </w:p>
    <w:p w14:paraId="12045D19" w14:textId="038EDDAE" w:rsidR="0EF8317B" w:rsidRPr="0088688E" w:rsidDel="006A3871" w:rsidRDefault="0EF8317B" w:rsidP="007D0A4F">
      <w:pPr>
        <w:rPr>
          <w:del w:id="2753" w:author="Melissa McClure" w:date="2018-05-06T19:21:00Z"/>
          <w:rFonts w:asciiTheme="majorHAnsi" w:hAnsiTheme="majorHAnsi" w:cstheme="majorHAnsi"/>
          <w:rPrChange w:id="2754" w:author="Melissa McClure" w:date="2018-05-06T12:29:00Z">
            <w:rPr>
              <w:del w:id="2755" w:author="Melissa McClure" w:date="2018-05-06T19:21:00Z"/>
            </w:rPr>
          </w:rPrChange>
        </w:rPr>
      </w:pPr>
      <w:del w:id="2756" w:author="Melissa McClure" w:date="2018-05-06T19:21:00Z">
        <w:r w:rsidRPr="0088688E" w:rsidDel="006A3871">
          <w:rPr>
            <w:rFonts w:asciiTheme="majorHAnsi" w:eastAsia="Garamond" w:hAnsiTheme="majorHAnsi" w:cstheme="majorHAnsi"/>
            <w:b/>
            <w:bCs/>
            <w:color w:val="24292E"/>
            <w:sz w:val="20"/>
            <w:szCs w:val="20"/>
            <w:rPrChange w:id="2757" w:author="Melissa McClure" w:date="2018-05-06T12:29:00Z">
              <w:rPr>
                <w:rFonts w:ascii="Garamond" w:eastAsia="Garamond" w:hAnsi="Garamond" w:cs="Garamond"/>
                <w:b/>
                <w:bCs/>
                <w:color w:val="24292E"/>
                <w:sz w:val="20"/>
                <w:szCs w:val="20"/>
              </w:rPr>
            </w:rPrChange>
          </w:rPr>
          <w:delText>FRA 12.3</w:delText>
        </w:r>
        <w:r w:rsidRPr="0088688E" w:rsidDel="006A3871">
          <w:rPr>
            <w:rFonts w:asciiTheme="majorHAnsi" w:eastAsia="Garamond" w:hAnsiTheme="majorHAnsi" w:cstheme="majorHAnsi"/>
            <w:color w:val="24292E"/>
            <w:sz w:val="20"/>
            <w:szCs w:val="20"/>
            <w:rPrChange w:id="2758" w:author="Melissa McClure" w:date="2018-05-06T12:29:00Z">
              <w:rPr>
                <w:rFonts w:ascii="Garamond" w:eastAsia="Garamond" w:hAnsi="Garamond" w:cs="Garamond"/>
                <w:color w:val="24292E"/>
                <w:sz w:val="20"/>
                <w:szCs w:val="20"/>
              </w:rPr>
            </w:rPrChange>
          </w:rPr>
          <w:delText xml:space="preserve">              </w:delText>
        </w:r>
        <w:r w:rsidRPr="0088688E" w:rsidDel="006A3871">
          <w:rPr>
            <w:rFonts w:asciiTheme="majorHAnsi" w:eastAsia="Garamond" w:hAnsiTheme="majorHAnsi" w:cstheme="majorHAnsi"/>
            <w:b/>
            <w:bCs/>
            <w:color w:val="24292E"/>
            <w:rPrChange w:id="2759" w:author="Melissa McClure" w:date="2018-05-06T12:29:00Z">
              <w:rPr>
                <w:rFonts w:ascii="Garamond" w:eastAsia="Garamond" w:hAnsi="Garamond" w:cs="Garamond"/>
                <w:b/>
                <w:bCs/>
                <w:color w:val="24292E"/>
              </w:rPr>
            </w:rPrChange>
          </w:rPr>
          <w:delText>Overall Report</w:delText>
        </w:r>
        <w:r w:rsidRPr="0088688E" w:rsidDel="006A3871">
          <w:rPr>
            <w:rFonts w:asciiTheme="majorHAnsi" w:eastAsia="Garamond" w:hAnsiTheme="majorHAnsi" w:cstheme="majorHAnsi"/>
            <w:color w:val="24292E"/>
            <w:rPrChange w:id="2760" w:author="Melissa McClure" w:date="2018-05-06T12:29:00Z">
              <w:rPr>
                <w:rFonts w:ascii="Garamond" w:eastAsia="Garamond" w:hAnsi="Garamond" w:cs="Garamond"/>
                <w:color w:val="24292E"/>
              </w:rPr>
            </w:rPrChange>
          </w:rPr>
          <w:delText xml:space="preserve"> </w:delText>
        </w:r>
      </w:del>
    </w:p>
    <w:p w14:paraId="3AD9C2A3" w14:textId="7DDF6721" w:rsidR="0EF8317B" w:rsidRPr="0088688E" w:rsidDel="006A3871" w:rsidRDefault="0EF8317B" w:rsidP="007D0A4F">
      <w:pPr>
        <w:rPr>
          <w:del w:id="2761" w:author="Melissa McClure" w:date="2018-05-06T19:21:00Z"/>
          <w:rFonts w:asciiTheme="majorHAnsi" w:hAnsiTheme="majorHAnsi" w:cstheme="majorHAnsi"/>
          <w:rPrChange w:id="2762" w:author="Melissa McClure" w:date="2018-05-06T12:29:00Z">
            <w:rPr>
              <w:del w:id="2763" w:author="Melissa McClure" w:date="2018-05-06T19:21:00Z"/>
            </w:rPr>
          </w:rPrChange>
        </w:rPr>
      </w:pPr>
      <w:del w:id="2764" w:author="Melissa McClure" w:date="2018-05-06T19:21:00Z">
        <w:r w:rsidRPr="0088688E" w:rsidDel="006A3871">
          <w:rPr>
            <w:rFonts w:asciiTheme="majorHAnsi" w:eastAsia="Garamond" w:hAnsiTheme="majorHAnsi" w:cstheme="majorHAnsi"/>
            <w:color w:val="24292E"/>
            <w:rPrChange w:id="2765" w:author="Melissa McClure" w:date="2018-05-06T12:29:00Z">
              <w:rPr>
                <w:rFonts w:ascii="Garamond" w:eastAsia="Garamond" w:hAnsi="Garamond" w:cs="Garamond"/>
                <w:color w:val="24292E"/>
              </w:rPr>
            </w:rPrChange>
          </w:rPr>
          <w:delText xml:space="preserve">This overall report should include for the whole class: </w:delText>
        </w:r>
      </w:del>
    </w:p>
    <w:p w14:paraId="59479E09" w14:textId="3B690E62" w:rsidR="0EF8317B" w:rsidRPr="0088688E" w:rsidDel="006A3871" w:rsidRDefault="0EF8317B" w:rsidP="007D0A4F">
      <w:pPr>
        <w:rPr>
          <w:del w:id="2766" w:author="Melissa McClure" w:date="2018-05-06T19:21:00Z"/>
          <w:rFonts w:asciiTheme="majorHAnsi" w:hAnsiTheme="majorHAnsi" w:cstheme="majorHAnsi"/>
          <w:rPrChange w:id="2767" w:author="Melissa McClure" w:date="2018-05-06T12:29:00Z">
            <w:rPr>
              <w:del w:id="2768" w:author="Melissa McClure" w:date="2018-05-06T19:21:00Z"/>
            </w:rPr>
          </w:rPrChange>
        </w:rPr>
      </w:pPr>
      <w:del w:id="2769" w:author="Melissa McClure" w:date="2018-05-06T19:21:00Z">
        <w:r w:rsidRPr="0088688E" w:rsidDel="006A3871">
          <w:rPr>
            <w:rFonts w:asciiTheme="majorHAnsi" w:eastAsia="Garamond" w:hAnsiTheme="majorHAnsi" w:cstheme="majorHAnsi"/>
            <w:color w:val="24292E"/>
            <w:rPrChange w:id="2770" w:author="Melissa McClure" w:date="2018-05-06T12:29:00Z">
              <w:rPr>
                <w:rFonts w:ascii="Garamond" w:eastAsia="Garamond" w:hAnsi="Garamond" w:cs="Garamond"/>
                <w:color w:val="24292E"/>
              </w:rPr>
            </w:rPrChange>
          </w:rPr>
          <w:delText xml:space="preserve">Average hours attended that week. </w:delText>
        </w:r>
      </w:del>
    </w:p>
    <w:p w14:paraId="20464345" w14:textId="73C3F7BC" w:rsidR="0EF8317B" w:rsidRPr="0088688E" w:rsidDel="006A3871" w:rsidRDefault="0EF8317B" w:rsidP="007D0A4F">
      <w:pPr>
        <w:rPr>
          <w:del w:id="2771" w:author="Melissa McClure" w:date="2018-05-06T19:21:00Z"/>
          <w:rFonts w:asciiTheme="majorHAnsi" w:hAnsiTheme="majorHAnsi" w:cstheme="majorHAnsi"/>
          <w:rPrChange w:id="2772" w:author="Melissa McClure" w:date="2018-05-06T12:29:00Z">
            <w:rPr>
              <w:del w:id="2773" w:author="Melissa McClure" w:date="2018-05-06T19:21:00Z"/>
            </w:rPr>
          </w:rPrChange>
        </w:rPr>
      </w:pPr>
      <w:del w:id="2774" w:author="Melissa McClure" w:date="2018-05-06T19:21:00Z">
        <w:r w:rsidRPr="0088688E" w:rsidDel="006A3871">
          <w:rPr>
            <w:rFonts w:asciiTheme="majorHAnsi" w:eastAsia="Garamond" w:hAnsiTheme="majorHAnsi" w:cstheme="majorHAnsi"/>
            <w:color w:val="24292E"/>
            <w:rPrChange w:id="2775" w:author="Melissa McClure" w:date="2018-05-06T12:29:00Z">
              <w:rPr>
                <w:rFonts w:ascii="Garamond" w:eastAsia="Garamond" w:hAnsi="Garamond" w:cs="Garamond"/>
                <w:color w:val="24292E"/>
              </w:rPr>
            </w:rPrChange>
          </w:rPr>
          <w:delText xml:space="preserve">Average hours attended that month. </w:delText>
        </w:r>
      </w:del>
    </w:p>
    <w:p w14:paraId="5831498F" w14:textId="1768815D" w:rsidR="0EF8317B" w:rsidRPr="0088688E" w:rsidDel="006A3871" w:rsidRDefault="0EF8317B" w:rsidP="007D0A4F">
      <w:pPr>
        <w:rPr>
          <w:del w:id="2776" w:author="Melissa McClure" w:date="2018-05-06T19:21:00Z"/>
          <w:rFonts w:asciiTheme="majorHAnsi" w:hAnsiTheme="majorHAnsi" w:cstheme="majorHAnsi"/>
          <w:rPrChange w:id="2777" w:author="Melissa McClure" w:date="2018-05-06T12:29:00Z">
            <w:rPr>
              <w:del w:id="2778" w:author="Melissa McClure" w:date="2018-05-06T19:21:00Z"/>
            </w:rPr>
          </w:rPrChange>
        </w:rPr>
      </w:pPr>
      <w:del w:id="2779" w:author="Melissa McClure" w:date="2018-05-06T19:21:00Z">
        <w:r w:rsidRPr="0088688E" w:rsidDel="006A3871">
          <w:rPr>
            <w:rFonts w:asciiTheme="majorHAnsi" w:eastAsia="Garamond" w:hAnsiTheme="majorHAnsi" w:cstheme="majorHAnsi"/>
            <w:color w:val="24292E"/>
            <w:rPrChange w:id="2780" w:author="Melissa McClure" w:date="2018-05-06T12:29:00Z">
              <w:rPr>
                <w:rFonts w:ascii="Garamond" w:eastAsia="Garamond" w:hAnsi="Garamond" w:cs="Garamond"/>
                <w:color w:val="24292E"/>
              </w:rPr>
            </w:rPrChange>
          </w:rPr>
          <w:delText>Average hours attended that year.</w:delText>
        </w:r>
      </w:del>
    </w:p>
    <w:p w14:paraId="15B2461B" w14:textId="55661FCB" w:rsidR="0EF8317B" w:rsidRPr="0088688E" w:rsidDel="006A3871" w:rsidRDefault="0EF8317B" w:rsidP="007D0A4F">
      <w:pPr>
        <w:rPr>
          <w:del w:id="2781" w:author="Melissa McClure" w:date="2018-05-06T19:21:00Z"/>
          <w:rFonts w:asciiTheme="majorHAnsi" w:hAnsiTheme="majorHAnsi" w:cstheme="majorHAnsi"/>
          <w:rPrChange w:id="2782" w:author="Melissa McClure" w:date="2018-05-06T12:29:00Z">
            <w:rPr>
              <w:del w:id="2783" w:author="Melissa McClure" w:date="2018-05-06T19:21:00Z"/>
            </w:rPr>
          </w:rPrChange>
        </w:rPr>
      </w:pPr>
      <w:del w:id="2784" w:author="Melissa McClure" w:date="2018-05-06T19:21:00Z">
        <w:r w:rsidRPr="0088688E" w:rsidDel="006A3871">
          <w:rPr>
            <w:rFonts w:asciiTheme="majorHAnsi" w:eastAsia="Garamond" w:hAnsiTheme="majorHAnsi" w:cstheme="majorHAnsi"/>
            <w:color w:val="24292E"/>
            <w:rPrChange w:id="2785" w:author="Melissa McClure" w:date="2018-05-06T12:29:00Z">
              <w:rPr>
                <w:rFonts w:ascii="Garamond" w:eastAsia="Garamond" w:hAnsi="Garamond" w:cs="Garamond"/>
                <w:color w:val="24292E"/>
              </w:rPr>
            </w:rPrChange>
          </w:rPr>
          <w:delText xml:space="preserve"> These statistics will be alongside the total teachable hours over those time periods. Should show these statistics in a graphical form to show trends and aggregations of statistics for metrics such as by day.</w:delText>
        </w:r>
      </w:del>
    </w:p>
    <w:p w14:paraId="508706EB" w14:textId="2A163DE6" w:rsidR="0EF8317B" w:rsidRPr="0088688E" w:rsidDel="006A3871" w:rsidRDefault="0EF8317B" w:rsidP="007D0A4F">
      <w:pPr>
        <w:rPr>
          <w:del w:id="2786" w:author="Melissa McClure" w:date="2018-05-06T19:21:00Z"/>
          <w:rFonts w:asciiTheme="majorHAnsi" w:hAnsiTheme="majorHAnsi" w:cstheme="majorHAnsi"/>
          <w:rPrChange w:id="2787" w:author="Melissa McClure" w:date="2018-05-06T12:29:00Z">
            <w:rPr>
              <w:del w:id="2788" w:author="Melissa McClure" w:date="2018-05-06T19:21:00Z"/>
            </w:rPr>
          </w:rPrChange>
        </w:rPr>
      </w:pPr>
      <w:del w:id="2789" w:author="Melissa McClure" w:date="2018-05-06T19:21:00Z">
        <w:r w:rsidRPr="0088688E" w:rsidDel="006A3871">
          <w:rPr>
            <w:rFonts w:asciiTheme="majorHAnsi" w:eastAsia="Garamond" w:hAnsiTheme="majorHAnsi" w:cstheme="majorHAnsi"/>
            <w:b/>
            <w:bCs/>
            <w:color w:val="24292E"/>
            <w:sz w:val="20"/>
            <w:szCs w:val="20"/>
            <w:rPrChange w:id="2790" w:author="Melissa McClure" w:date="2018-05-06T12:29:00Z">
              <w:rPr>
                <w:rFonts w:ascii="Garamond" w:eastAsia="Garamond" w:hAnsi="Garamond" w:cs="Garamond"/>
                <w:b/>
                <w:bCs/>
                <w:color w:val="24292E"/>
                <w:sz w:val="20"/>
                <w:szCs w:val="20"/>
              </w:rPr>
            </w:rPrChange>
          </w:rPr>
          <w:delText>FRA 12.4</w:delText>
        </w:r>
        <w:r w:rsidRPr="0088688E" w:rsidDel="006A3871">
          <w:rPr>
            <w:rFonts w:asciiTheme="majorHAnsi" w:eastAsia="Garamond" w:hAnsiTheme="majorHAnsi" w:cstheme="majorHAnsi"/>
            <w:color w:val="24292E"/>
            <w:sz w:val="20"/>
            <w:szCs w:val="20"/>
            <w:rPrChange w:id="2791" w:author="Melissa McClure" w:date="2018-05-06T12:29:00Z">
              <w:rPr>
                <w:rFonts w:ascii="Garamond" w:eastAsia="Garamond" w:hAnsi="Garamond" w:cs="Garamond"/>
                <w:color w:val="24292E"/>
                <w:sz w:val="20"/>
                <w:szCs w:val="20"/>
              </w:rPr>
            </w:rPrChange>
          </w:rPr>
          <w:delText xml:space="preserve"> </w:delText>
        </w:r>
        <w:r w:rsidRPr="0088688E" w:rsidDel="006A3871">
          <w:rPr>
            <w:rFonts w:asciiTheme="majorHAnsi" w:eastAsia="Garamond" w:hAnsiTheme="majorHAnsi" w:cstheme="majorHAnsi"/>
            <w:color w:val="24292E"/>
            <w:rPrChange w:id="2792" w:author="Melissa McClure" w:date="2018-05-06T12:29:00Z">
              <w:rPr>
                <w:rFonts w:ascii="Garamond" w:eastAsia="Garamond" w:hAnsi="Garamond" w:cs="Garamond"/>
                <w:color w:val="24292E"/>
              </w:rPr>
            </w:rPrChange>
          </w:rPr>
          <w:delText xml:space="preserve">          </w:delText>
        </w:r>
        <w:r w:rsidRPr="0088688E" w:rsidDel="006A3871">
          <w:rPr>
            <w:rFonts w:asciiTheme="majorHAnsi" w:eastAsia="Garamond" w:hAnsiTheme="majorHAnsi" w:cstheme="majorHAnsi"/>
            <w:b/>
            <w:bCs/>
            <w:color w:val="24292E"/>
            <w:rPrChange w:id="2793" w:author="Melissa McClure" w:date="2018-05-06T12:29:00Z">
              <w:rPr>
                <w:rFonts w:ascii="Garamond" w:eastAsia="Garamond" w:hAnsi="Garamond" w:cs="Garamond"/>
                <w:b/>
                <w:bCs/>
                <w:color w:val="24292E"/>
              </w:rPr>
            </w:rPrChange>
          </w:rPr>
          <w:delText>Ability to adjust students' stats</w:delText>
        </w:r>
        <w:r w:rsidRPr="0088688E" w:rsidDel="006A3871">
          <w:rPr>
            <w:rFonts w:asciiTheme="majorHAnsi" w:eastAsia="Garamond" w:hAnsiTheme="majorHAnsi" w:cstheme="majorHAnsi"/>
            <w:color w:val="24292E"/>
            <w:rPrChange w:id="2794" w:author="Melissa McClure" w:date="2018-05-06T12:29:00Z">
              <w:rPr>
                <w:rFonts w:ascii="Garamond" w:eastAsia="Garamond" w:hAnsi="Garamond" w:cs="Garamond"/>
                <w:color w:val="24292E"/>
              </w:rPr>
            </w:rPrChange>
          </w:rPr>
          <w:delText xml:space="preserve"> </w:delText>
        </w:r>
      </w:del>
    </w:p>
    <w:p w14:paraId="78B9A33E" w14:textId="64D50792" w:rsidR="0EF8317B" w:rsidRPr="0088688E" w:rsidDel="006A3871" w:rsidRDefault="0EF8317B" w:rsidP="007D0A4F">
      <w:pPr>
        <w:rPr>
          <w:del w:id="2795" w:author="Melissa McClure" w:date="2018-05-06T19:21:00Z"/>
          <w:rFonts w:asciiTheme="majorHAnsi" w:hAnsiTheme="majorHAnsi" w:cstheme="majorHAnsi"/>
          <w:rPrChange w:id="2796" w:author="Melissa McClure" w:date="2018-05-06T12:29:00Z">
            <w:rPr>
              <w:del w:id="2797" w:author="Melissa McClure" w:date="2018-05-06T19:21:00Z"/>
            </w:rPr>
          </w:rPrChange>
        </w:rPr>
      </w:pPr>
      <w:del w:id="2798" w:author="Melissa McClure" w:date="2018-05-06T19:21:00Z">
        <w:r w:rsidRPr="0088688E" w:rsidDel="006A3871">
          <w:rPr>
            <w:rFonts w:asciiTheme="majorHAnsi" w:eastAsia="Garamond" w:hAnsiTheme="majorHAnsi" w:cstheme="majorHAnsi"/>
            <w:color w:val="24292E"/>
            <w:rPrChange w:id="2799" w:author="Melissa McClure" w:date="2018-05-06T12:29:00Z">
              <w:rPr>
                <w:rFonts w:ascii="Garamond" w:eastAsia="Garamond" w:hAnsi="Garamond" w:cs="Garamond"/>
                <w:color w:val="24292E"/>
              </w:rPr>
            </w:rPrChange>
          </w:rPr>
          <w:delText>The admin must be able to adjust the user's statistics on an as-needed basis. This will include how many hours they attended on a specified day. The admin must be able to adjust the sense of what a full day is and adjust the schedule for "professional days" and other aberrations in the school calendar.</w:delText>
        </w:r>
      </w:del>
    </w:p>
    <w:p w14:paraId="37C81DF3" w14:textId="710FE5D8" w:rsidR="0EF8317B" w:rsidRPr="0088688E" w:rsidDel="006A3871" w:rsidRDefault="0EF8317B" w:rsidP="007D0A4F">
      <w:pPr>
        <w:rPr>
          <w:del w:id="2800" w:author="Melissa McClure" w:date="2018-05-06T19:21:00Z"/>
          <w:rFonts w:asciiTheme="majorHAnsi" w:hAnsiTheme="majorHAnsi" w:cstheme="majorHAnsi"/>
          <w:rPrChange w:id="2801" w:author="Melissa McClure" w:date="2018-05-06T12:29:00Z">
            <w:rPr>
              <w:del w:id="2802" w:author="Melissa McClure" w:date="2018-05-06T19:21:00Z"/>
            </w:rPr>
          </w:rPrChange>
        </w:rPr>
      </w:pPr>
      <w:del w:id="2803" w:author="Melissa McClure" w:date="2018-05-06T19:21:00Z">
        <w:r w:rsidRPr="0088688E" w:rsidDel="006A3871">
          <w:rPr>
            <w:rFonts w:asciiTheme="majorHAnsi" w:eastAsia="Garamond" w:hAnsiTheme="majorHAnsi" w:cstheme="majorHAnsi"/>
            <w:b/>
            <w:bCs/>
            <w:color w:val="24292E"/>
            <w:sz w:val="20"/>
            <w:szCs w:val="20"/>
            <w:rPrChange w:id="2804" w:author="Melissa McClure" w:date="2018-05-06T12:29:00Z">
              <w:rPr>
                <w:rFonts w:ascii="Garamond" w:eastAsia="Garamond" w:hAnsi="Garamond" w:cs="Garamond"/>
                <w:b/>
                <w:bCs/>
                <w:color w:val="24292E"/>
                <w:sz w:val="20"/>
                <w:szCs w:val="20"/>
              </w:rPr>
            </w:rPrChange>
          </w:rPr>
          <w:lastRenderedPageBreak/>
          <w:delText>FRA 12.5</w:delText>
        </w:r>
        <w:r w:rsidRPr="0088688E" w:rsidDel="006A3871">
          <w:rPr>
            <w:rFonts w:asciiTheme="majorHAnsi" w:eastAsia="Garamond" w:hAnsiTheme="majorHAnsi" w:cstheme="majorHAnsi"/>
            <w:color w:val="24292E"/>
            <w:sz w:val="20"/>
            <w:szCs w:val="20"/>
            <w:rPrChange w:id="2805" w:author="Melissa McClure" w:date="2018-05-06T12:29:00Z">
              <w:rPr>
                <w:rFonts w:ascii="Garamond" w:eastAsia="Garamond" w:hAnsi="Garamond" w:cs="Garamond"/>
                <w:color w:val="24292E"/>
                <w:sz w:val="20"/>
                <w:szCs w:val="20"/>
              </w:rPr>
            </w:rPrChange>
          </w:rPr>
          <w:delText xml:space="preserve"> </w:delText>
        </w:r>
        <w:r w:rsidRPr="0088688E" w:rsidDel="006A3871">
          <w:rPr>
            <w:rFonts w:asciiTheme="majorHAnsi" w:eastAsia="Garamond" w:hAnsiTheme="majorHAnsi" w:cstheme="majorHAnsi"/>
            <w:color w:val="24292E"/>
            <w:rPrChange w:id="2806" w:author="Melissa McClure" w:date="2018-05-06T12:29:00Z">
              <w:rPr>
                <w:rFonts w:ascii="Garamond" w:eastAsia="Garamond" w:hAnsi="Garamond" w:cs="Garamond"/>
                <w:color w:val="24292E"/>
              </w:rPr>
            </w:rPrChange>
          </w:rPr>
          <w:delText xml:space="preserve">          </w:delText>
        </w:r>
        <w:r w:rsidRPr="0088688E" w:rsidDel="006A3871">
          <w:rPr>
            <w:rFonts w:asciiTheme="majorHAnsi" w:eastAsia="Garamond" w:hAnsiTheme="majorHAnsi" w:cstheme="majorHAnsi"/>
            <w:b/>
            <w:bCs/>
            <w:color w:val="24292E"/>
            <w:rPrChange w:id="2807" w:author="Melissa McClure" w:date="2018-05-06T12:29:00Z">
              <w:rPr>
                <w:rFonts w:ascii="Garamond" w:eastAsia="Garamond" w:hAnsi="Garamond" w:cs="Garamond"/>
                <w:b/>
                <w:bCs/>
                <w:color w:val="24292E"/>
              </w:rPr>
            </w:rPrChange>
          </w:rPr>
          <w:delText>Ability to select a range of dates/times</w:delText>
        </w:r>
        <w:r w:rsidRPr="0088688E" w:rsidDel="006A3871">
          <w:rPr>
            <w:rFonts w:asciiTheme="majorHAnsi" w:eastAsia="Garamond" w:hAnsiTheme="majorHAnsi" w:cstheme="majorHAnsi"/>
            <w:color w:val="24292E"/>
            <w:rPrChange w:id="2808" w:author="Melissa McClure" w:date="2018-05-06T12:29:00Z">
              <w:rPr>
                <w:rFonts w:ascii="Garamond" w:eastAsia="Garamond" w:hAnsi="Garamond" w:cs="Garamond"/>
                <w:color w:val="24292E"/>
              </w:rPr>
            </w:rPrChange>
          </w:rPr>
          <w:delText xml:space="preserve"> </w:delText>
        </w:r>
      </w:del>
    </w:p>
    <w:p w14:paraId="67824D6E" w14:textId="722C8259" w:rsidR="0EF8317B" w:rsidRPr="0088688E" w:rsidDel="006A3871" w:rsidRDefault="0EF8317B" w:rsidP="007D0A4F">
      <w:pPr>
        <w:rPr>
          <w:del w:id="2809" w:author="Melissa McClure" w:date="2018-05-06T19:21:00Z"/>
          <w:rFonts w:asciiTheme="majorHAnsi" w:hAnsiTheme="majorHAnsi" w:cstheme="majorHAnsi"/>
          <w:rPrChange w:id="2810" w:author="Melissa McClure" w:date="2018-05-06T12:29:00Z">
            <w:rPr>
              <w:del w:id="2811" w:author="Melissa McClure" w:date="2018-05-06T19:21:00Z"/>
            </w:rPr>
          </w:rPrChange>
        </w:rPr>
      </w:pPr>
      <w:del w:id="2812" w:author="Melissa McClure" w:date="2018-05-06T19:21:00Z">
        <w:r w:rsidRPr="0088688E" w:rsidDel="006A3871">
          <w:rPr>
            <w:rFonts w:asciiTheme="majorHAnsi" w:eastAsia="Garamond" w:hAnsiTheme="majorHAnsi" w:cstheme="majorHAnsi"/>
            <w:color w:val="24292E"/>
            <w:rPrChange w:id="2813" w:author="Melissa McClure" w:date="2018-05-06T12:29:00Z">
              <w:rPr>
                <w:rFonts w:ascii="Garamond" w:eastAsia="Garamond" w:hAnsi="Garamond" w:cs="Garamond"/>
                <w:color w:val="24292E"/>
              </w:rPr>
            </w:rPrChange>
          </w:rPr>
          <w:delText>The system shall allow the administrator to select a range of dates through which to filter the results for the student. This date range selection will override the default stats output, and not be required.</w:delText>
        </w:r>
      </w:del>
    </w:p>
    <w:p w14:paraId="5DDD84C2" w14:textId="4F84B599" w:rsidR="0EF8317B" w:rsidRPr="0088688E" w:rsidDel="006A3871" w:rsidRDefault="0EF8317B" w:rsidP="007D0A4F">
      <w:pPr>
        <w:rPr>
          <w:del w:id="2814" w:author="Melissa McClure" w:date="2018-05-06T19:21:00Z"/>
          <w:rFonts w:asciiTheme="majorHAnsi" w:hAnsiTheme="majorHAnsi" w:cstheme="majorHAnsi"/>
          <w:rPrChange w:id="2815" w:author="Melissa McClure" w:date="2018-05-06T12:29:00Z">
            <w:rPr>
              <w:del w:id="2816" w:author="Melissa McClure" w:date="2018-05-06T19:21:00Z"/>
            </w:rPr>
          </w:rPrChange>
        </w:rPr>
      </w:pPr>
      <w:del w:id="2817" w:author="Melissa McClure" w:date="2018-05-06T19:21:00Z">
        <w:r w:rsidRPr="0088688E" w:rsidDel="006A3871">
          <w:rPr>
            <w:rFonts w:asciiTheme="majorHAnsi" w:eastAsia="Garamond" w:hAnsiTheme="majorHAnsi" w:cstheme="majorHAnsi"/>
            <w:b/>
            <w:bCs/>
            <w:color w:val="24292E"/>
            <w:sz w:val="20"/>
            <w:szCs w:val="20"/>
            <w:rPrChange w:id="2818" w:author="Melissa McClure" w:date="2018-05-06T12:29:00Z">
              <w:rPr>
                <w:rFonts w:ascii="Garamond" w:eastAsia="Garamond" w:hAnsi="Garamond" w:cs="Garamond"/>
                <w:b/>
                <w:bCs/>
                <w:color w:val="24292E"/>
                <w:sz w:val="20"/>
                <w:szCs w:val="20"/>
              </w:rPr>
            </w:rPrChange>
          </w:rPr>
          <w:delText>FRA 12.6</w:delText>
        </w:r>
        <w:r w:rsidRPr="0088688E" w:rsidDel="006A3871">
          <w:rPr>
            <w:rFonts w:asciiTheme="majorHAnsi" w:eastAsia="Garamond" w:hAnsiTheme="majorHAnsi" w:cstheme="majorHAnsi"/>
            <w:color w:val="24292E"/>
            <w:sz w:val="20"/>
            <w:szCs w:val="20"/>
            <w:rPrChange w:id="2819" w:author="Melissa McClure" w:date="2018-05-06T12:29:00Z">
              <w:rPr>
                <w:rFonts w:ascii="Garamond" w:eastAsia="Garamond" w:hAnsi="Garamond" w:cs="Garamond"/>
                <w:color w:val="24292E"/>
                <w:sz w:val="20"/>
                <w:szCs w:val="20"/>
              </w:rPr>
            </w:rPrChange>
          </w:rPr>
          <w:delText xml:space="preserve"> </w:delText>
        </w:r>
        <w:r w:rsidRPr="0088688E" w:rsidDel="006A3871">
          <w:rPr>
            <w:rFonts w:asciiTheme="majorHAnsi" w:eastAsia="Garamond" w:hAnsiTheme="majorHAnsi" w:cstheme="majorHAnsi"/>
            <w:color w:val="24292E"/>
            <w:rPrChange w:id="2820" w:author="Melissa McClure" w:date="2018-05-06T12:29:00Z">
              <w:rPr>
                <w:rFonts w:ascii="Garamond" w:eastAsia="Garamond" w:hAnsi="Garamond" w:cs="Garamond"/>
                <w:color w:val="24292E"/>
              </w:rPr>
            </w:rPrChange>
          </w:rPr>
          <w:delText xml:space="preserve">          </w:delText>
        </w:r>
        <w:r w:rsidRPr="0088688E" w:rsidDel="006A3871">
          <w:rPr>
            <w:rFonts w:asciiTheme="majorHAnsi" w:eastAsia="Garamond" w:hAnsiTheme="majorHAnsi" w:cstheme="majorHAnsi"/>
            <w:b/>
            <w:bCs/>
            <w:color w:val="24292E"/>
            <w:rPrChange w:id="2821" w:author="Melissa McClure" w:date="2018-05-06T12:29:00Z">
              <w:rPr>
                <w:rFonts w:ascii="Garamond" w:eastAsia="Garamond" w:hAnsi="Garamond" w:cs="Garamond"/>
                <w:b/>
                <w:bCs/>
                <w:color w:val="24292E"/>
              </w:rPr>
            </w:rPrChange>
          </w:rPr>
          <w:delText>Ability to print a summary</w:delText>
        </w:r>
        <w:r w:rsidRPr="0088688E" w:rsidDel="006A3871">
          <w:rPr>
            <w:rFonts w:asciiTheme="majorHAnsi" w:eastAsia="Garamond" w:hAnsiTheme="majorHAnsi" w:cstheme="majorHAnsi"/>
            <w:color w:val="24292E"/>
            <w:rPrChange w:id="2822" w:author="Melissa McClure" w:date="2018-05-06T12:29:00Z">
              <w:rPr>
                <w:rFonts w:ascii="Garamond" w:eastAsia="Garamond" w:hAnsi="Garamond" w:cs="Garamond"/>
                <w:color w:val="24292E"/>
              </w:rPr>
            </w:rPrChange>
          </w:rPr>
          <w:delText xml:space="preserve"> </w:delText>
        </w:r>
      </w:del>
    </w:p>
    <w:p w14:paraId="36EFE015" w14:textId="6D44BBD8" w:rsidR="0EF8317B" w:rsidRPr="0088688E" w:rsidDel="006A3871" w:rsidRDefault="0EF8317B" w:rsidP="007D0A4F">
      <w:pPr>
        <w:rPr>
          <w:del w:id="2823" w:author="Melissa McClure" w:date="2018-05-06T19:21:00Z"/>
          <w:rFonts w:asciiTheme="majorHAnsi" w:hAnsiTheme="majorHAnsi" w:cstheme="majorHAnsi"/>
          <w:rPrChange w:id="2824" w:author="Melissa McClure" w:date="2018-05-06T12:29:00Z">
            <w:rPr>
              <w:del w:id="2825" w:author="Melissa McClure" w:date="2018-05-06T19:21:00Z"/>
            </w:rPr>
          </w:rPrChange>
        </w:rPr>
      </w:pPr>
      <w:del w:id="2826" w:author="Melissa McClure" w:date="2018-05-06T19:21:00Z">
        <w:r w:rsidRPr="0088688E" w:rsidDel="006A3871">
          <w:rPr>
            <w:rFonts w:asciiTheme="majorHAnsi" w:eastAsia="Garamond" w:hAnsiTheme="majorHAnsi" w:cstheme="majorHAnsi"/>
            <w:color w:val="24292E"/>
            <w:rPrChange w:id="2827" w:author="Melissa McClure" w:date="2018-05-06T12:29:00Z">
              <w:rPr>
                <w:rFonts w:ascii="Garamond" w:eastAsia="Garamond" w:hAnsi="Garamond" w:cs="Garamond"/>
                <w:color w:val="24292E"/>
              </w:rPr>
            </w:rPrChange>
          </w:rPr>
          <w:delText>The system should allow the administrator to print out a summary of statistics to go over with the student or be emailed in simple form to a parent. This will mirror what the student would see on their status page. The system shall not include all the statistics that the admin would see as these may be negative. The system will not show any statistics not belonging to that student for comparison or any other reason.</w:delText>
        </w:r>
      </w:del>
    </w:p>
    <w:p w14:paraId="7782ED1E" w14:textId="791D721E" w:rsidR="0EF8317B" w:rsidRPr="0088688E" w:rsidDel="006A3871" w:rsidRDefault="0EF8317B" w:rsidP="0EF8317B">
      <w:pPr>
        <w:rPr>
          <w:del w:id="2828" w:author="Melissa McClure" w:date="2018-05-06T19:21:00Z"/>
          <w:rFonts w:asciiTheme="majorHAnsi" w:hAnsiTheme="majorHAnsi" w:cstheme="majorHAnsi"/>
          <w:rPrChange w:id="2829" w:author="Melissa McClure" w:date="2018-05-06T12:29:00Z">
            <w:rPr>
              <w:del w:id="2830" w:author="Melissa McClure" w:date="2018-05-06T19:21:00Z"/>
            </w:rPr>
          </w:rPrChange>
        </w:rPr>
      </w:pPr>
      <w:del w:id="2831" w:author="Melissa McClure" w:date="2018-05-06T19:21:00Z">
        <w:r w:rsidRPr="0088688E" w:rsidDel="006A3871">
          <w:rPr>
            <w:rFonts w:asciiTheme="majorHAnsi" w:eastAsia="Garamond" w:hAnsiTheme="majorHAnsi" w:cstheme="majorHAnsi"/>
            <w:color w:val="24292E"/>
            <w:rPrChange w:id="2832" w:author="Melissa McClure" w:date="2018-05-06T12:29:00Z">
              <w:rPr>
                <w:rFonts w:ascii="Garamond" w:eastAsia="Garamond" w:hAnsi="Garamond" w:cs="Garamond"/>
                <w:color w:val="24292E"/>
              </w:rPr>
            </w:rPrChange>
          </w:rPr>
          <w:delText xml:space="preserve"> </w:delText>
        </w:r>
      </w:del>
    </w:p>
    <w:p w14:paraId="617DF229" w14:textId="46CA6ABB" w:rsidR="0EF8317B" w:rsidRDefault="0EF8317B" w:rsidP="0EF8317B">
      <w:pPr>
        <w:rPr>
          <w:ins w:id="2833" w:author="Viens, Phillip" w:date="2018-05-13T18:56:00Z"/>
          <w:rFonts w:asciiTheme="majorHAnsi" w:eastAsia="Garamond" w:hAnsiTheme="majorHAnsi" w:cstheme="majorHAnsi"/>
          <w:b/>
          <w:color w:val="24292E"/>
          <w:sz w:val="28"/>
          <w:szCs w:val="28"/>
        </w:rPr>
      </w:pPr>
      <w:r w:rsidRPr="0088688E">
        <w:rPr>
          <w:rFonts w:asciiTheme="majorHAnsi" w:eastAsia="Garamond" w:hAnsiTheme="majorHAnsi" w:cstheme="majorHAnsi"/>
          <w:b/>
          <w:color w:val="24292E"/>
          <w:sz w:val="28"/>
          <w:szCs w:val="28"/>
          <w:rPrChange w:id="2834" w:author="Melissa McClure" w:date="2018-05-06T12:29:00Z">
            <w:rPr>
              <w:rFonts w:ascii="Garamond" w:eastAsia="Garamond" w:hAnsi="Garamond" w:cs="Garamond"/>
              <w:b/>
              <w:bCs/>
              <w:color w:val="24292E"/>
              <w:sz w:val="28"/>
              <w:szCs w:val="28"/>
            </w:rPr>
          </w:rPrChange>
        </w:rPr>
        <w:t>13       Non-Functional Requirements</w:t>
      </w:r>
    </w:p>
    <w:p w14:paraId="43951D52" w14:textId="77777777" w:rsidR="00BF134E" w:rsidRPr="0088688E" w:rsidRDefault="00BF134E" w:rsidP="0EF8317B">
      <w:pPr>
        <w:rPr>
          <w:rFonts w:asciiTheme="majorHAnsi" w:hAnsiTheme="majorHAnsi" w:cstheme="majorHAnsi"/>
          <w:rPrChange w:id="2835" w:author="Melissa McClure" w:date="2018-05-06T12:29:00Z">
            <w:rPr/>
          </w:rPrChange>
        </w:rPr>
      </w:pPr>
    </w:p>
    <w:p w14:paraId="2018A6BA" w14:textId="3110BCD6" w:rsidR="00103487" w:rsidRPr="00103487" w:rsidRDefault="00786368">
      <w:pPr>
        <w:ind w:left="720"/>
        <w:jc w:val="both"/>
        <w:rPr>
          <w:del w:id="2836" w:author="Unknown"/>
          <w:rFonts w:asciiTheme="majorHAnsi" w:eastAsia="Garamond" w:hAnsiTheme="majorHAnsi" w:cstheme="majorHAnsi"/>
          <w:i/>
          <w:color w:val="24292E"/>
        </w:rPr>
        <w:pPrChange w:id="2837" w:author="Melissa McClure" w:date="2018-05-13T21:53:00Z">
          <w:pPr>
            <w:ind w:left="720"/>
          </w:pPr>
        </w:pPrChange>
      </w:pPr>
      <w:ins w:id="2838" w:author="Melissa McClure" w:date="2018-05-09T18:05:00Z">
        <w:del w:id="2839" w:author="Phillip Viens" w:date="2018-05-11T16:27:00Z">
          <w:r w:rsidRPr="00000AFA">
            <w:rPr>
              <w:rFonts w:asciiTheme="majorHAnsi" w:eastAsia="Garamond" w:hAnsiTheme="majorHAnsi" w:cstheme="majorHAnsi"/>
              <w:b/>
              <w:color w:val="24292E"/>
              <w:rPrChange w:id="2840" w:author="Melissa McClure" w:date="2018-05-09T18:10:00Z">
                <w:rPr>
                  <w:rFonts w:asciiTheme="majorHAnsi" w:eastAsia="Garamond" w:hAnsiTheme="majorHAnsi" w:cstheme="majorHAnsi"/>
                  <w:color w:val="24292E"/>
                </w:rPr>
              </w:rPrChange>
            </w:rPr>
            <w:delText>NFR 13.1</w:delText>
          </w:r>
          <w:r>
            <w:rPr>
              <w:rFonts w:asciiTheme="majorHAnsi" w:eastAsia="Garamond" w:hAnsiTheme="majorHAnsi" w:cstheme="majorHAnsi"/>
              <w:color w:val="24292E"/>
            </w:rPr>
            <w:delText xml:space="preserve"> </w:delText>
          </w:r>
        </w:del>
      </w:ins>
      <w:ins w:id="2841" w:author="Melissa McClure" w:date="2018-05-09T18:10:00Z">
        <w:del w:id="2842" w:author="Phillip Viens" w:date="2018-05-11T16:27:00Z">
          <w:r w:rsidR="00000AFA">
            <w:rPr>
              <w:rFonts w:asciiTheme="majorHAnsi" w:eastAsia="Garamond" w:hAnsiTheme="majorHAnsi" w:cstheme="majorHAnsi"/>
              <w:color w:val="24292E"/>
            </w:rPr>
            <w:tab/>
          </w:r>
        </w:del>
      </w:ins>
      <w:ins w:id="2843" w:author="Melissa McClure" w:date="2018-05-09T18:05:00Z">
        <w:del w:id="2844" w:author="Phillip Viens" w:date="2018-05-11T16:27:00Z">
          <w:r w:rsidR="00C34C1E" w:rsidRPr="00000AFA">
            <w:rPr>
              <w:rFonts w:asciiTheme="majorHAnsi" w:eastAsia="Garamond" w:hAnsiTheme="majorHAnsi" w:cstheme="majorHAnsi"/>
              <w:b/>
              <w:color w:val="24292E"/>
              <w:rPrChange w:id="2845" w:author="Melissa McClure" w:date="2018-05-09T18:10:00Z">
                <w:rPr>
                  <w:rFonts w:asciiTheme="majorHAnsi" w:eastAsia="Garamond" w:hAnsiTheme="majorHAnsi" w:cstheme="majorHAnsi"/>
                  <w:color w:val="24292E"/>
                </w:rPr>
              </w:rPrChange>
            </w:rPr>
            <w:delText>S</w:delText>
          </w:r>
        </w:del>
      </w:ins>
      <w:ins w:id="2846" w:author="Melissa McClure" w:date="2018-05-09T18:06:00Z">
        <w:del w:id="2847" w:author="Phillip Viens" w:date="2018-05-11T16:27:00Z">
          <w:r w:rsidR="00C34C1E" w:rsidRPr="00000AFA">
            <w:rPr>
              <w:rFonts w:asciiTheme="majorHAnsi" w:eastAsia="Garamond" w:hAnsiTheme="majorHAnsi" w:cstheme="majorHAnsi"/>
              <w:b/>
              <w:color w:val="24292E"/>
              <w:rPrChange w:id="2848" w:author="Melissa McClure" w:date="2018-05-09T18:10:00Z">
                <w:rPr>
                  <w:rFonts w:asciiTheme="majorHAnsi" w:eastAsia="Garamond" w:hAnsiTheme="majorHAnsi" w:cstheme="majorHAnsi"/>
                  <w:color w:val="24292E"/>
                </w:rPr>
              </w:rPrChange>
            </w:rPr>
            <w:delText>calability</w:delText>
          </w:r>
        </w:del>
      </w:ins>
      <w:del w:id="2849" w:author="Phillip Viens" w:date="2018-05-11T16:27:00Z">
        <w:r w:rsidR="0EF8317B" w:rsidRPr="0088688E" w:rsidDel="0005348C">
          <w:rPr>
            <w:rFonts w:asciiTheme="majorHAnsi" w:eastAsia="Garamond" w:hAnsiTheme="majorHAnsi" w:cstheme="majorHAnsi"/>
            <w:i/>
            <w:color w:val="24292E"/>
            <w:rPrChange w:id="2850" w:author="Melissa McClure" w:date="2018-05-06T12:29:00Z">
              <w:rPr>
                <w:rFonts w:ascii="Garamond" w:eastAsia="Garamond" w:hAnsi="Garamond" w:cs="Garamond"/>
                <w:i/>
                <w:iCs/>
                <w:color w:val="24292E"/>
              </w:rPr>
            </w:rPrChange>
          </w:rPr>
          <w:delText>TBD</w:delText>
        </w:r>
      </w:del>
    </w:p>
    <w:p w14:paraId="26E48F68" w14:textId="74A6426B" w:rsidR="00A60D5B" w:rsidRPr="00A60D5B" w:rsidRDefault="00F369DA">
      <w:pPr>
        <w:ind w:left="720"/>
        <w:jc w:val="both"/>
        <w:rPr>
          <w:ins w:id="2851" w:author="Phillip Viens" w:date="2018-05-11T16:27:00Z"/>
          <w:rFonts w:asciiTheme="majorHAnsi" w:eastAsia="Garamond" w:hAnsiTheme="majorHAnsi" w:cstheme="majorHAnsi"/>
          <w:b/>
          <w:color w:val="24292E"/>
        </w:rPr>
        <w:pPrChange w:id="2852" w:author="Melissa McClure" w:date="2018-05-13T21:53:00Z">
          <w:pPr>
            <w:ind w:left="720"/>
          </w:pPr>
        </w:pPrChange>
      </w:pPr>
      <w:ins w:id="2853" w:author="Phillip Viens" w:date="2018-05-11T16:35:00Z">
        <w:r>
          <w:rPr>
            <w:rFonts w:asciiTheme="majorHAnsi" w:eastAsia="Garamond" w:hAnsiTheme="majorHAnsi" w:cstheme="majorHAnsi"/>
            <w:b/>
            <w:color w:val="24292E"/>
          </w:rPr>
          <w:t>NFR 13.1</w:t>
        </w:r>
        <w:r w:rsidR="00926203">
          <w:rPr>
            <w:rFonts w:asciiTheme="majorHAnsi" w:eastAsia="Garamond" w:hAnsiTheme="majorHAnsi" w:cstheme="majorHAnsi"/>
            <w:b/>
            <w:color w:val="24292E"/>
          </w:rPr>
          <w:t xml:space="preserve"> </w:t>
        </w:r>
      </w:ins>
      <w:ins w:id="2854" w:author="Viens, Phillip" w:date="2018-05-13T08:03:00Z">
        <w:r w:rsidR="00B3259F">
          <w:rPr>
            <w:rFonts w:asciiTheme="majorHAnsi" w:eastAsia="Garamond" w:hAnsiTheme="majorHAnsi" w:cstheme="majorHAnsi"/>
            <w:b/>
            <w:color w:val="24292E"/>
          </w:rPr>
          <w:tab/>
        </w:r>
      </w:ins>
      <w:ins w:id="2855" w:author="Phillip Viens" w:date="2018-05-11T16:35:00Z">
        <w:r w:rsidR="00926203">
          <w:rPr>
            <w:rFonts w:asciiTheme="majorHAnsi" w:eastAsia="Garamond" w:hAnsiTheme="majorHAnsi" w:cstheme="majorHAnsi"/>
            <w:b/>
            <w:color w:val="24292E"/>
          </w:rPr>
          <w:t>Data Retention</w:t>
        </w:r>
      </w:ins>
    </w:p>
    <w:p w14:paraId="24F6E89A" w14:textId="2C13E8D2" w:rsidR="002935B9" w:rsidRPr="002935B9" w:rsidRDefault="00926203">
      <w:pPr>
        <w:ind w:left="3600" w:hanging="1440"/>
        <w:jc w:val="both"/>
        <w:rPr>
          <w:ins w:id="2856" w:author="Phillip Viens" w:date="2018-05-11T16:27:00Z"/>
          <w:rFonts w:asciiTheme="majorHAnsi" w:eastAsia="Garamond" w:hAnsiTheme="majorHAnsi" w:cstheme="majorHAnsi"/>
          <w:color w:val="24292E"/>
        </w:rPr>
        <w:pPrChange w:id="2857" w:author="Melissa McClure" w:date="2018-05-13T21:55:00Z">
          <w:pPr>
            <w:ind w:left="720"/>
          </w:pPr>
        </w:pPrChange>
      </w:pPr>
      <w:ins w:id="2858" w:author="Phillip Viens" w:date="2018-05-11T16:35:00Z">
        <w:r w:rsidRPr="004929FC">
          <w:rPr>
            <w:rFonts w:asciiTheme="majorHAnsi" w:eastAsia="Garamond" w:hAnsiTheme="majorHAnsi" w:cstheme="majorHAnsi"/>
            <w:b/>
            <w:color w:val="24292E"/>
          </w:rPr>
          <w:t>NFR</w:t>
        </w:r>
      </w:ins>
      <w:ins w:id="2859" w:author="Phillip Viens" w:date="2018-05-11T16:36:00Z">
        <w:r w:rsidRPr="004929FC">
          <w:rPr>
            <w:rFonts w:asciiTheme="majorHAnsi" w:eastAsia="Garamond" w:hAnsiTheme="majorHAnsi" w:cstheme="majorHAnsi"/>
            <w:b/>
            <w:color w:val="24292E"/>
          </w:rPr>
          <w:t>13.1.1</w:t>
        </w:r>
      </w:ins>
      <w:ins w:id="2860" w:author="Melissa McClure" w:date="2018-05-13T21:55:00Z">
        <w:r w:rsidR="00C5237A">
          <w:rPr>
            <w:rFonts w:asciiTheme="majorHAnsi" w:eastAsia="Garamond" w:hAnsiTheme="majorHAnsi" w:cstheme="majorHAnsi"/>
            <w:color w:val="24292E"/>
          </w:rPr>
          <w:tab/>
        </w:r>
      </w:ins>
      <w:ins w:id="2861" w:author="Phillip Viens" w:date="2018-05-11T16:36:00Z">
        <w:del w:id="2862" w:author="Melissa McClure" w:date="2018-05-13T21:55:00Z">
          <w:r w:rsidRPr="00926203" w:rsidDel="00C5237A">
            <w:rPr>
              <w:rFonts w:asciiTheme="majorHAnsi" w:eastAsia="Garamond" w:hAnsiTheme="majorHAnsi" w:cstheme="majorHAnsi"/>
              <w:color w:val="24292E"/>
              <w:rPrChange w:id="2863" w:author="Phillip Viens" w:date="2018-05-11T16:36:00Z">
                <w:rPr>
                  <w:rFonts w:asciiTheme="majorHAnsi" w:eastAsia="Garamond" w:hAnsiTheme="majorHAnsi" w:cstheme="majorHAnsi"/>
                  <w:b/>
                  <w:color w:val="24292E"/>
                </w:rPr>
              </w:rPrChange>
            </w:rPr>
            <w:delText xml:space="preserve"> </w:delText>
          </w:r>
        </w:del>
      </w:ins>
      <w:ins w:id="2864" w:author="Phillip Viens" w:date="2018-05-11T16:38:00Z">
        <w:del w:id="2865" w:author="Melissa McClure" w:date="2018-05-13T21:55:00Z">
          <w:r w:rsidR="002C3076" w:rsidDel="00C5237A">
            <w:rPr>
              <w:rFonts w:asciiTheme="majorHAnsi" w:eastAsia="Garamond" w:hAnsiTheme="majorHAnsi" w:cstheme="majorHAnsi"/>
              <w:color w:val="24292E"/>
            </w:rPr>
            <w:delText>-</w:delText>
          </w:r>
        </w:del>
      </w:ins>
      <w:ins w:id="2866" w:author="Phillip Viens" w:date="2018-05-11T16:36:00Z">
        <w:del w:id="2867" w:author="Melissa McClure" w:date="2018-05-13T21:55:00Z">
          <w:r w:rsidR="0067118D" w:rsidDel="00C5237A">
            <w:rPr>
              <w:rFonts w:asciiTheme="majorHAnsi" w:eastAsia="Garamond" w:hAnsiTheme="majorHAnsi" w:cstheme="majorHAnsi"/>
              <w:color w:val="24292E"/>
            </w:rPr>
            <w:delText xml:space="preserve"> </w:delText>
          </w:r>
        </w:del>
      </w:ins>
      <w:ins w:id="2868" w:author="Phillip Viens" w:date="2018-05-11T16:37:00Z">
        <w:r w:rsidR="003D2D74">
          <w:rPr>
            <w:rFonts w:asciiTheme="majorHAnsi" w:eastAsia="Garamond" w:hAnsiTheme="majorHAnsi" w:cstheme="majorHAnsi"/>
            <w:color w:val="24292E"/>
          </w:rPr>
          <w:t xml:space="preserve">Attendance records </w:t>
        </w:r>
        <w:r w:rsidR="002A1506">
          <w:rPr>
            <w:rFonts w:asciiTheme="majorHAnsi" w:eastAsia="Garamond" w:hAnsiTheme="majorHAnsi" w:cstheme="majorHAnsi"/>
            <w:color w:val="24292E"/>
          </w:rPr>
          <w:t xml:space="preserve">for each individual student </w:t>
        </w:r>
      </w:ins>
      <w:ins w:id="2869" w:author="Viens, Phillip" w:date="2018-05-13T07:53:00Z">
        <w:r w:rsidR="002A4BD7">
          <w:rPr>
            <w:rFonts w:asciiTheme="majorHAnsi" w:eastAsia="Garamond" w:hAnsiTheme="majorHAnsi" w:cstheme="majorHAnsi"/>
            <w:color w:val="24292E"/>
          </w:rPr>
          <w:t>shall</w:t>
        </w:r>
      </w:ins>
      <w:ins w:id="2870" w:author="Phillip Viens" w:date="2018-05-11T16:37:00Z">
        <w:del w:id="2871" w:author="Viens, Phillip" w:date="2018-05-13T07:53:00Z">
          <w:r w:rsidR="002A1506" w:rsidDel="002A4BD7">
            <w:rPr>
              <w:rFonts w:asciiTheme="majorHAnsi" w:eastAsia="Garamond" w:hAnsiTheme="majorHAnsi" w:cstheme="majorHAnsi"/>
              <w:color w:val="24292E"/>
            </w:rPr>
            <w:delText>will</w:delText>
          </w:r>
        </w:del>
        <w:r w:rsidR="002A1506">
          <w:rPr>
            <w:rFonts w:asciiTheme="majorHAnsi" w:eastAsia="Garamond" w:hAnsiTheme="majorHAnsi" w:cstheme="majorHAnsi"/>
            <w:color w:val="24292E"/>
          </w:rPr>
          <w:t xml:space="preserve"> be saved on their profiles for the remain</w:t>
        </w:r>
      </w:ins>
      <w:ins w:id="2872" w:author="Phillip Viens" w:date="2018-05-11T16:38:00Z">
        <w:r w:rsidR="002A1506">
          <w:rPr>
            <w:rFonts w:asciiTheme="majorHAnsi" w:eastAsia="Garamond" w:hAnsiTheme="majorHAnsi" w:cstheme="majorHAnsi"/>
            <w:color w:val="24292E"/>
          </w:rPr>
          <w:t xml:space="preserve">der of the school year. </w:t>
        </w:r>
      </w:ins>
    </w:p>
    <w:p w14:paraId="6B46CE32" w14:textId="12D78E5E" w:rsidR="002A1506" w:rsidRDefault="002A1506">
      <w:pPr>
        <w:ind w:left="3600" w:hanging="1440"/>
        <w:jc w:val="both"/>
        <w:rPr>
          <w:ins w:id="2873" w:author="Phillip Viens" w:date="2018-05-12T18:51:00Z"/>
          <w:rFonts w:asciiTheme="majorHAnsi" w:eastAsia="Garamond" w:hAnsiTheme="majorHAnsi" w:cstheme="majorHAnsi"/>
          <w:color w:val="24292E"/>
        </w:rPr>
        <w:pPrChange w:id="2874" w:author="Melissa McClure" w:date="2018-05-13T21:56:00Z">
          <w:pPr>
            <w:ind w:left="1440"/>
          </w:pPr>
        </w:pPrChange>
      </w:pPr>
      <w:ins w:id="2875" w:author="Phillip Viens" w:date="2018-05-11T16:38:00Z">
        <w:r w:rsidRPr="00892882">
          <w:rPr>
            <w:rFonts w:asciiTheme="majorHAnsi" w:eastAsia="Garamond" w:hAnsiTheme="majorHAnsi" w:cstheme="majorHAnsi"/>
            <w:b/>
            <w:color w:val="24292E"/>
            <w:rPrChange w:id="2876" w:author="Melissa McClure" w:date="2018-05-13T21:52:00Z">
              <w:rPr>
                <w:rFonts w:asciiTheme="majorHAnsi" w:eastAsia="Garamond" w:hAnsiTheme="majorHAnsi" w:cstheme="majorHAnsi"/>
                <w:color w:val="24292E"/>
              </w:rPr>
            </w:rPrChange>
          </w:rPr>
          <w:t>NFR 13.1.2</w:t>
        </w:r>
        <w:r w:rsidR="002C3076">
          <w:rPr>
            <w:rFonts w:asciiTheme="majorHAnsi" w:eastAsia="Garamond" w:hAnsiTheme="majorHAnsi" w:cstheme="majorHAnsi"/>
            <w:color w:val="24292E"/>
          </w:rPr>
          <w:t xml:space="preserve"> </w:t>
        </w:r>
      </w:ins>
      <w:ins w:id="2877" w:author="Melissa McClure" w:date="2018-05-13T21:56:00Z">
        <w:r w:rsidR="00C5237A">
          <w:rPr>
            <w:rFonts w:asciiTheme="majorHAnsi" w:eastAsia="Garamond" w:hAnsiTheme="majorHAnsi" w:cstheme="majorHAnsi"/>
            <w:color w:val="24292E"/>
          </w:rPr>
          <w:tab/>
        </w:r>
      </w:ins>
      <w:ins w:id="2878" w:author="Phillip Viens" w:date="2018-05-12T18:51:00Z">
        <w:del w:id="2879" w:author="Melissa McClure" w:date="2018-05-13T21:55:00Z">
          <w:r w:rsidR="001F55DD" w:rsidDel="00C5237A">
            <w:rPr>
              <w:rFonts w:asciiTheme="majorHAnsi" w:eastAsia="Garamond" w:hAnsiTheme="majorHAnsi" w:cstheme="majorHAnsi"/>
              <w:color w:val="24292E"/>
            </w:rPr>
            <w:delText>-</w:delText>
          </w:r>
        </w:del>
      </w:ins>
      <w:ins w:id="2880" w:author="Phillip Viens" w:date="2018-05-11T16:38:00Z">
        <w:del w:id="2881" w:author="Melissa McClure" w:date="2018-05-13T21:55:00Z">
          <w:r w:rsidR="002C3076" w:rsidDel="00C5237A">
            <w:rPr>
              <w:rFonts w:asciiTheme="majorHAnsi" w:eastAsia="Garamond" w:hAnsiTheme="majorHAnsi" w:cstheme="majorHAnsi"/>
              <w:color w:val="24292E"/>
            </w:rPr>
            <w:delText xml:space="preserve"> </w:delText>
          </w:r>
        </w:del>
      </w:ins>
      <w:ins w:id="2882" w:author="Phillip Viens" w:date="2018-05-11T16:42:00Z">
        <w:r w:rsidR="00C45A6F">
          <w:rPr>
            <w:rFonts w:asciiTheme="majorHAnsi" w:eastAsia="Garamond" w:hAnsiTheme="majorHAnsi" w:cstheme="majorHAnsi"/>
            <w:color w:val="24292E"/>
          </w:rPr>
          <w:t>At the end of the school year students</w:t>
        </w:r>
      </w:ins>
      <w:ins w:id="2883" w:author="Phillip Viens" w:date="2018-05-12T18:51:00Z">
        <w:r w:rsidR="002A4AB7">
          <w:rPr>
            <w:rFonts w:asciiTheme="majorHAnsi" w:eastAsia="Garamond" w:hAnsiTheme="majorHAnsi" w:cstheme="majorHAnsi"/>
            <w:color w:val="24292E"/>
          </w:rPr>
          <w:t>’</w:t>
        </w:r>
      </w:ins>
      <w:ins w:id="2884" w:author="Phillip Viens" w:date="2018-05-11T16:42:00Z">
        <w:r w:rsidR="00C45A6F">
          <w:rPr>
            <w:rFonts w:asciiTheme="majorHAnsi" w:eastAsia="Garamond" w:hAnsiTheme="majorHAnsi" w:cstheme="majorHAnsi"/>
            <w:color w:val="24292E"/>
          </w:rPr>
          <w:t xml:space="preserve"> records </w:t>
        </w:r>
      </w:ins>
      <w:ins w:id="2885" w:author="Viens, Phillip" w:date="2018-05-13T07:53:00Z">
        <w:r w:rsidR="002A4BD7">
          <w:rPr>
            <w:rFonts w:asciiTheme="majorHAnsi" w:eastAsia="Garamond" w:hAnsiTheme="majorHAnsi" w:cstheme="majorHAnsi"/>
            <w:color w:val="24292E"/>
          </w:rPr>
          <w:t>shall</w:t>
        </w:r>
      </w:ins>
      <w:ins w:id="2886" w:author="Phillip Viens" w:date="2018-05-11T16:42:00Z">
        <w:del w:id="2887" w:author="Viens, Phillip" w:date="2018-05-13T07:53:00Z">
          <w:r w:rsidR="00C45A6F" w:rsidDel="002A4BD7">
            <w:rPr>
              <w:rFonts w:asciiTheme="majorHAnsi" w:eastAsia="Garamond" w:hAnsiTheme="majorHAnsi" w:cstheme="majorHAnsi"/>
              <w:color w:val="24292E"/>
            </w:rPr>
            <w:delText>will</w:delText>
          </w:r>
        </w:del>
        <w:r w:rsidR="00C45A6F">
          <w:rPr>
            <w:rFonts w:asciiTheme="majorHAnsi" w:eastAsia="Garamond" w:hAnsiTheme="majorHAnsi" w:cstheme="majorHAnsi"/>
            <w:color w:val="24292E"/>
          </w:rPr>
          <w:t xml:space="preserve"> be archive</w:t>
        </w:r>
      </w:ins>
      <w:ins w:id="2888" w:author="Phillip Viens" w:date="2018-05-12T18:48:00Z">
        <w:r w:rsidR="00432249">
          <w:rPr>
            <w:rFonts w:asciiTheme="majorHAnsi" w:eastAsia="Garamond" w:hAnsiTheme="majorHAnsi" w:cstheme="majorHAnsi"/>
            <w:color w:val="24292E"/>
          </w:rPr>
          <w:t>d</w:t>
        </w:r>
      </w:ins>
      <w:ins w:id="2889" w:author="Phillip Viens" w:date="2018-05-12T18:51:00Z">
        <w:r w:rsidR="001F55DD">
          <w:rPr>
            <w:rFonts w:asciiTheme="majorHAnsi" w:eastAsia="Garamond" w:hAnsiTheme="majorHAnsi" w:cstheme="majorHAnsi"/>
            <w:color w:val="24292E"/>
          </w:rPr>
          <w:t xml:space="preserve"> to a separate database.</w:t>
        </w:r>
      </w:ins>
    </w:p>
    <w:p w14:paraId="39941257" w14:textId="419441DE" w:rsidR="00000AFA" w:rsidDel="00F35012" w:rsidRDefault="001F55DD">
      <w:pPr>
        <w:ind w:left="3600" w:hanging="1440"/>
        <w:jc w:val="both"/>
        <w:rPr>
          <w:del w:id="2890" w:author="Phillip Viens" w:date="2018-05-11T16:27:00Z"/>
          <w:rFonts w:asciiTheme="majorHAnsi" w:eastAsia="Garamond" w:hAnsiTheme="majorHAnsi" w:cstheme="majorHAnsi"/>
          <w:color w:val="24292E"/>
        </w:rPr>
        <w:pPrChange w:id="2891" w:author="Melissa McClure" w:date="2018-05-13T21:56:00Z">
          <w:pPr>
            <w:ind w:left="1440"/>
          </w:pPr>
        </w:pPrChange>
      </w:pPr>
      <w:ins w:id="2892" w:author="Phillip Viens" w:date="2018-05-12T18:51:00Z">
        <w:r w:rsidRPr="00892882">
          <w:rPr>
            <w:rFonts w:asciiTheme="majorHAnsi" w:eastAsia="Garamond" w:hAnsiTheme="majorHAnsi" w:cstheme="majorHAnsi"/>
            <w:b/>
            <w:color w:val="24292E"/>
            <w:rPrChange w:id="2893" w:author="Melissa McClure" w:date="2018-05-13T21:52:00Z">
              <w:rPr>
                <w:rFonts w:asciiTheme="majorHAnsi" w:eastAsia="Garamond" w:hAnsiTheme="majorHAnsi" w:cstheme="majorHAnsi"/>
                <w:color w:val="24292E"/>
              </w:rPr>
            </w:rPrChange>
          </w:rPr>
          <w:t>NFR 13.1.3</w:t>
        </w:r>
        <w:r>
          <w:rPr>
            <w:rFonts w:asciiTheme="majorHAnsi" w:eastAsia="Garamond" w:hAnsiTheme="majorHAnsi" w:cstheme="majorHAnsi"/>
            <w:color w:val="24292E"/>
          </w:rPr>
          <w:t xml:space="preserve"> </w:t>
        </w:r>
      </w:ins>
      <w:ins w:id="2894" w:author="Melissa McClure" w:date="2018-05-13T21:56:00Z">
        <w:r w:rsidR="00C5237A">
          <w:rPr>
            <w:rFonts w:asciiTheme="majorHAnsi" w:eastAsia="Garamond" w:hAnsiTheme="majorHAnsi" w:cstheme="majorHAnsi"/>
            <w:color w:val="24292E"/>
          </w:rPr>
          <w:tab/>
        </w:r>
      </w:ins>
      <w:ins w:id="2895" w:author="Phillip Viens" w:date="2018-05-12T18:52:00Z">
        <w:del w:id="2896" w:author="Melissa McClure" w:date="2018-05-13T21:55:00Z">
          <w:r w:rsidR="002A4AB7" w:rsidDel="00892882">
            <w:rPr>
              <w:rFonts w:asciiTheme="majorHAnsi" w:eastAsia="Garamond" w:hAnsiTheme="majorHAnsi" w:cstheme="majorHAnsi"/>
              <w:color w:val="24292E"/>
            </w:rPr>
            <w:delText>–</w:delText>
          </w:r>
        </w:del>
        <w:del w:id="2897" w:author="Melissa McClure" w:date="2018-05-13T21:56:00Z">
          <w:r w:rsidR="002A4AB7" w:rsidDel="00C5237A">
            <w:rPr>
              <w:rFonts w:asciiTheme="majorHAnsi" w:eastAsia="Garamond" w:hAnsiTheme="majorHAnsi" w:cstheme="majorHAnsi"/>
              <w:color w:val="24292E"/>
            </w:rPr>
            <w:delText xml:space="preserve"> </w:delText>
          </w:r>
        </w:del>
        <w:r w:rsidR="002A4AB7">
          <w:rPr>
            <w:rFonts w:asciiTheme="majorHAnsi" w:eastAsia="Garamond" w:hAnsiTheme="majorHAnsi" w:cstheme="majorHAnsi"/>
            <w:color w:val="24292E"/>
          </w:rPr>
          <w:t>A studen</w:t>
        </w:r>
      </w:ins>
      <w:ins w:id="2898" w:author="Melissa McClure" w:date="2018-05-13T21:56:00Z">
        <w:r w:rsidR="00347D30">
          <w:rPr>
            <w:rFonts w:asciiTheme="majorHAnsi" w:eastAsia="Garamond" w:hAnsiTheme="majorHAnsi" w:cstheme="majorHAnsi"/>
            <w:color w:val="24292E"/>
          </w:rPr>
          <w:t>t</w:t>
        </w:r>
      </w:ins>
      <w:ins w:id="2899" w:author="Brian Doersch" w:date="2018-05-13T22:18:00Z">
        <w:r w:rsidR="009A5496">
          <w:rPr>
            <w:rFonts w:asciiTheme="majorHAnsi" w:eastAsia="Garamond" w:hAnsiTheme="majorHAnsi" w:cstheme="majorHAnsi"/>
            <w:color w:val="24292E"/>
          </w:rPr>
          <w:t>’</w:t>
        </w:r>
      </w:ins>
      <w:ins w:id="2900" w:author="Melissa McClure" w:date="2018-05-13T21:56:00Z">
        <w:r w:rsidR="00347D30">
          <w:rPr>
            <w:rFonts w:asciiTheme="majorHAnsi" w:eastAsia="Garamond" w:hAnsiTheme="majorHAnsi" w:cstheme="majorHAnsi"/>
            <w:color w:val="24292E"/>
          </w:rPr>
          <w:t>s</w:t>
        </w:r>
      </w:ins>
      <w:ins w:id="2901" w:author="Brian Doersch" w:date="2018-05-13T22:18:00Z">
        <w:r w:rsidR="009A5496">
          <w:rPr>
            <w:rFonts w:asciiTheme="majorHAnsi" w:eastAsia="Garamond" w:hAnsiTheme="majorHAnsi" w:cstheme="majorHAnsi"/>
            <w:color w:val="24292E"/>
          </w:rPr>
          <w:t xml:space="preserve"> </w:t>
        </w:r>
      </w:ins>
      <w:ins w:id="2902" w:author="Melissa McClure" w:date="2018-05-13T21:56:00Z">
        <w:del w:id="2903" w:author="Brian Doersch" w:date="2018-05-13T22:18:00Z">
          <w:r w:rsidR="00347D30" w:rsidDel="009A5496">
            <w:rPr>
              <w:rFonts w:asciiTheme="majorHAnsi" w:eastAsia="Garamond" w:hAnsiTheme="majorHAnsi" w:cstheme="majorHAnsi"/>
              <w:color w:val="24292E"/>
            </w:rPr>
            <w:delText>’</w:delText>
          </w:r>
        </w:del>
      </w:ins>
      <w:ins w:id="2904" w:author="Phillip Viens" w:date="2018-05-12T18:52:00Z">
        <w:del w:id="2905" w:author="Melissa McClure" w:date="2018-05-13T21:56:00Z">
          <w:r w:rsidR="002A4AB7">
            <w:rPr>
              <w:rFonts w:asciiTheme="majorHAnsi" w:eastAsia="Garamond" w:hAnsiTheme="majorHAnsi" w:cstheme="majorHAnsi"/>
              <w:color w:val="24292E"/>
            </w:rPr>
            <w:delText>t</w:delText>
          </w:r>
        </w:del>
      </w:ins>
      <w:ins w:id="2906" w:author="Brian Doersch" w:date="2018-05-13T21:09:00Z">
        <w:del w:id="2907" w:author="Melissa McClure" w:date="2018-05-13T21:56:00Z">
          <w:r w:rsidR="003B1AB0">
            <w:rPr>
              <w:rFonts w:asciiTheme="majorHAnsi" w:eastAsia="Garamond" w:hAnsiTheme="majorHAnsi" w:cstheme="majorHAnsi"/>
              <w:color w:val="24292E"/>
            </w:rPr>
            <w:delText>’</w:delText>
          </w:r>
        </w:del>
      </w:ins>
      <w:ins w:id="2908" w:author="Phillip Viens" w:date="2018-05-12T18:52:00Z">
        <w:del w:id="2909" w:author="Melissa McClure" w:date="2018-05-13T21:56:00Z">
          <w:r w:rsidR="002A4AB7">
            <w:rPr>
              <w:rFonts w:asciiTheme="majorHAnsi" w:eastAsia="Garamond" w:hAnsiTheme="majorHAnsi" w:cstheme="majorHAnsi"/>
              <w:color w:val="24292E"/>
            </w:rPr>
            <w:delText>s</w:delText>
          </w:r>
        </w:del>
        <w:r w:rsidR="002A4AB7">
          <w:rPr>
            <w:rFonts w:asciiTheme="majorHAnsi" w:eastAsia="Garamond" w:hAnsiTheme="majorHAnsi" w:cstheme="majorHAnsi"/>
            <w:color w:val="24292E"/>
          </w:rPr>
          <w:t xml:space="preserve"> information</w:t>
        </w:r>
      </w:ins>
      <w:ins w:id="2910" w:author="Viens, Phillip" w:date="2018-05-13T07:52:00Z">
        <w:r w:rsidR="002A4BD7">
          <w:rPr>
            <w:rFonts w:asciiTheme="majorHAnsi" w:eastAsia="Garamond" w:hAnsiTheme="majorHAnsi" w:cstheme="majorHAnsi"/>
            <w:color w:val="24292E"/>
          </w:rPr>
          <w:t xml:space="preserve"> shall</w:t>
        </w:r>
      </w:ins>
      <w:ins w:id="2911" w:author="Phillip Viens" w:date="2018-05-12T18:52:00Z">
        <w:del w:id="2912" w:author="Viens, Phillip" w:date="2018-05-13T07:52:00Z">
          <w:r w:rsidR="002A4AB7" w:rsidDel="002A4BD7">
            <w:rPr>
              <w:rFonts w:asciiTheme="majorHAnsi" w:eastAsia="Garamond" w:hAnsiTheme="majorHAnsi" w:cstheme="majorHAnsi"/>
              <w:color w:val="24292E"/>
            </w:rPr>
            <w:delText xml:space="preserve"> will</w:delText>
          </w:r>
        </w:del>
        <w:r w:rsidR="002A4AB7">
          <w:rPr>
            <w:rFonts w:asciiTheme="majorHAnsi" w:eastAsia="Garamond" w:hAnsiTheme="majorHAnsi" w:cstheme="majorHAnsi"/>
            <w:color w:val="24292E"/>
          </w:rPr>
          <w:t xml:space="preserve"> be save</w:t>
        </w:r>
        <w:r w:rsidR="00523842">
          <w:rPr>
            <w:rFonts w:asciiTheme="majorHAnsi" w:eastAsia="Garamond" w:hAnsiTheme="majorHAnsi" w:cstheme="majorHAnsi"/>
            <w:color w:val="24292E"/>
          </w:rPr>
          <w:t>d until they graduate</w:t>
        </w:r>
      </w:ins>
      <w:ins w:id="2913" w:author="Phillip Viens" w:date="2018-05-12T18:53:00Z">
        <w:r w:rsidR="00523842">
          <w:rPr>
            <w:rFonts w:asciiTheme="majorHAnsi" w:eastAsia="Garamond" w:hAnsiTheme="majorHAnsi" w:cstheme="majorHAnsi"/>
            <w:color w:val="24292E"/>
          </w:rPr>
          <w:t xml:space="preserve"> </w:t>
        </w:r>
        <w:r w:rsidR="000A0B9C">
          <w:rPr>
            <w:rFonts w:asciiTheme="majorHAnsi" w:eastAsia="Garamond" w:hAnsiTheme="majorHAnsi" w:cstheme="majorHAnsi"/>
            <w:color w:val="24292E"/>
          </w:rPr>
          <w:t>or until the</w:t>
        </w:r>
      </w:ins>
      <w:ins w:id="2914" w:author="Brian Doersch" w:date="2018-05-13T21:09:00Z">
        <w:r w:rsidR="00051009">
          <w:rPr>
            <w:rFonts w:asciiTheme="majorHAnsi" w:eastAsia="Garamond" w:hAnsiTheme="majorHAnsi" w:cstheme="majorHAnsi"/>
            <w:color w:val="24292E"/>
          </w:rPr>
          <w:t>y</w:t>
        </w:r>
      </w:ins>
      <w:ins w:id="2915" w:author="Phillip Viens" w:date="2018-05-12T18:53:00Z">
        <w:r w:rsidR="000A0B9C">
          <w:rPr>
            <w:rFonts w:asciiTheme="majorHAnsi" w:eastAsia="Garamond" w:hAnsiTheme="majorHAnsi" w:cstheme="majorHAnsi"/>
            <w:color w:val="24292E"/>
          </w:rPr>
          <w:t xml:space="preserve"> leave the program.</w:t>
        </w:r>
      </w:ins>
      <w:ins w:id="2916" w:author="Melissa McClure" w:date="2018-05-09T18:11:00Z">
        <w:del w:id="2917" w:author="Phillip Viens" w:date="2018-05-11T16:27:00Z">
          <w:r w:rsidR="00000AFA">
            <w:rPr>
              <w:rFonts w:asciiTheme="majorHAnsi" w:eastAsia="Garamond" w:hAnsiTheme="majorHAnsi" w:cstheme="majorHAnsi"/>
              <w:b/>
              <w:color w:val="24292E"/>
            </w:rPr>
            <w:tab/>
          </w:r>
        </w:del>
      </w:ins>
      <w:ins w:id="2918" w:author="Melissa McClure" w:date="2018-05-09T18:12:00Z">
        <w:del w:id="2919" w:author="Phillip Viens" w:date="2018-05-11T16:27:00Z">
          <w:r w:rsidR="00957E15" w:rsidRPr="00135B35">
            <w:rPr>
              <w:rFonts w:asciiTheme="majorHAnsi" w:eastAsia="Garamond" w:hAnsiTheme="majorHAnsi" w:cstheme="majorHAnsi"/>
              <w:b/>
              <w:color w:val="24292E"/>
              <w:sz w:val="20"/>
              <w:szCs w:val="20"/>
              <w:rPrChange w:id="2920" w:author="Melissa McClure" w:date="2018-05-09T18:23:00Z">
                <w:rPr>
                  <w:rFonts w:asciiTheme="majorHAnsi" w:eastAsia="Garamond" w:hAnsiTheme="majorHAnsi" w:cstheme="majorHAnsi"/>
                  <w:color w:val="24292E"/>
                </w:rPr>
              </w:rPrChange>
            </w:rPr>
            <w:delText>NFR 13.1.1</w:delText>
          </w:r>
          <w:r w:rsidR="00957E15">
            <w:rPr>
              <w:rFonts w:asciiTheme="majorHAnsi" w:eastAsia="Garamond" w:hAnsiTheme="majorHAnsi" w:cstheme="majorHAnsi"/>
              <w:color w:val="24292E"/>
            </w:rPr>
            <w:tab/>
            <w:delText xml:space="preserve">The </w:delText>
          </w:r>
          <w:r w:rsidR="00D47997">
            <w:rPr>
              <w:rFonts w:asciiTheme="majorHAnsi" w:eastAsia="Garamond" w:hAnsiTheme="majorHAnsi" w:cstheme="majorHAnsi"/>
              <w:color w:val="24292E"/>
            </w:rPr>
            <w:delText>system sh</w:delText>
          </w:r>
        </w:del>
      </w:ins>
      <w:ins w:id="2921" w:author="Melissa McClure" w:date="2018-05-09T18:16:00Z">
        <w:del w:id="2922" w:author="Phillip Viens" w:date="2018-05-11T16:27:00Z">
          <w:r w:rsidR="008642A0">
            <w:rPr>
              <w:rFonts w:asciiTheme="majorHAnsi" w:eastAsia="Garamond" w:hAnsiTheme="majorHAnsi" w:cstheme="majorHAnsi"/>
              <w:color w:val="24292E"/>
            </w:rPr>
            <w:delText xml:space="preserve">all support </w:delText>
          </w:r>
        </w:del>
      </w:ins>
      <w:ins w:id="2923" w:author="Melissa McClure" w:date="2018-05-09T18:24:00Z">
        <w:del w:id="2924" w:author="Phillip Viens" w:date="2018-05-11T16:27:00Z">
          <w:r w:rsidR="007539F5">
            <w:rPr>
              <w:rFonts w:asciiTheme="majorHAnsi" w:eastAsia="Garamond" w:hAnsiTheme="majorHAnsi" w:cstheme="majorHAnsi"/>
              <w:color w:val="24292E"/>
            </w:rPr>
            <w:delText>no more than 20 student</w:delText>
          </w:r>
        </w:del>
      </w:ins>
      <w:ins w:id="2925" w:author="Melissa McClure" w:date="2018-05-09T18:25:00Z">
        <w:del w:id="2926" w:author="Phillip Viens" w:date="2018-05-11T16:27:00Z">
          <w:r w:rsidR="00585492">
            <w:rPr>
              <w:rFonts w:asciiTheme="majorHAnsi" w:eastAsia="Garamond" w:hAnsiTheme="majorHAnsi" w:cstheme="majorHAnsi"/>
              <w:color w:val="24292E"/>
            </w:rPr>
            <w:delText xml:space="preserve"> </w:delText>
          </w:r>
          <w:commentRangeStart w:id="2927"/>
          <w:r w:rsidR="00585492">
            <w:rPr>
              <w:rFonts w:asciiTheme="majorHAnsi" w:eastAsia="Garamond" w:hAnsiTheme="majorHAnsi" w:cstheme="majorHAnsi"/>
              <w:color w:val="24292E"/>
            </w:rPr>
            <w:delText>profiles</w:delText>
          </w:r>
        </w:del>
      </w:ins>
      <w:commentRangeEnd w:id="2927"/>
      <w:r w:rsidR="004875FD">
        <w:rPr>
          <w:rStyle w:val="CommentReference"/>
        </w:rPr>
        <w:commentReference w:id="2927"/>
      </w:r>
      <w:ins w:id="2928" w:author="Melissa McClure" w:date="2018-05-09T18:25:00Z">
        <w:del w:id="2929" w:author="Phillip Viens" w:date="2018-05-11T16:27:00Z">
          <w:r w:rsidR="00585492">
            <w:rPr>
              <w:rFonts w:asciiTheme="majorHAnsi" w:eastAsia="Garamond" w:hAnsiTheme="majorHAnsi" w:cstheme="majorHAnsi"/>
              <w:color w:val="24292E"/>
            </w:rPr>
            <w:delText>.</w:delText>
          </w:r>
        </w:del>
      </w:ins>
    </w:p>
    <w:p w14:paraId="6A74C874" w14:textId="1D3AF8F6" w:rsidR="00F35012" w:rsidRDefault="00F35012">
      <w:pPr>
        <w:ind w:left="3600" w:hanging="1440"/>
        <w:jc w:val="both"/>
        <w:rPr>
          <w:ins w:id="2930" w:author="Viens, Phillip" w:date="2018-05-13T07:59:00Z"/>
          <w:rFonts w:asciiTheme="majorHAnsi" w:eastAsia="Garamond" w:hAnsiTheme="majorHAnsi" w:cstheme="majorHAnsi"/>
          <w:color w:val="24292E"/>
        </w:rPr>
        <w:pPrChange w:id="2931" w:author="Melissa McClure" w:date="2018-05-13T21:56:00Z">
          <w:pPr>
            <w:ind w:left="1440"/>
          </w:pPr>
        </w:pPrChange>
      </w:pPr>
    </w:p>
    <w:p w14:paraId="7A6DC1A4" w14:textId="3774B9EE" w:rsidR="00F35012" w:rsidRDefault="00F35012">
      <w:pPr>
        <w:ind w:left="3600" w:hanging="1440"/>
        <w:jc w:val="both"/>
        <w:rPr>
          <w:ins w:id="2932" w:author="Viens, Phillip" w:date="2018-05-13T08:19:00Z"/>
          <w:rFonts w:asciiTheme="majorHAnsi" w:eastAsia="Garamond" w:hAnsiTheme="majorHAnsi" w:cstheme="majorHAnsi"/>
          <w:color w:val="24292E"/>
        </w:rPr>
        <w:pPrChange w:id="2933" w:author="Melissa McClure" w:date="2018-05-13T21:56:00Z">
          <w:pPr>
            <w:ind w:left="2160"/>
          </w:pPr>
        </w:pPrChange>
      </w:pPr>
      <w:ins w:id="2934" w:author="Viens, Phillip" w:date="2018-05-13T07:59:00Z">
        <w:r w:rsidRPr="00892882">
          <w:rPr>
            <w:rFonts w:asciiTheme="majorHAnsi" w:eastAsia="Garamond" w:hAnsiTheme="majorHAnsi" w:cstheme="majorHAnsi"/>
            <w:b/>
            <w:color w:val="24292E"/>
            <w:rPrChange w:id="2935" w:author="Melissa McClure" w:date="2018-05-13T21:52:00Z">
              <w:rPr>
                <w:rFonts w:asciiTheme="majorHAnsi" w:eastAsia="Garamond" w:hAnsiTheme="majorHAnsi" w:cstheme="majorHAnsi"/>
                <w:color w:val="24292E"/>
              </w:rPr>
            </w:rPrChange>
          </w:rPr>
          <w:t>NFR 13.1.4</w:t>
        </w:r>
        <w:r>
          <w:rPr>
            <w:rFonts w:asciiTheme="majorHAnsi" w:eastAsia="Garamond" w:hAnsiTheme="majorHAnsi" w:cstheme="majorHAnsi"/>
            <w:color w:val="24292E"/>
          </w:rPr>
          <w:t xml:space="preserve"> </w:t>
        </w:r>
        <w:del w:id="2936" w:author="Melissa McClure" w:date="2018-05-13T21:55:00Z">
          <w:r w:rsidDel="00892882">
            <w:rPr>
              <w:rFonts w:asciiTheme="majorHAnsi" w:eastAsia="Garamond" w:hAnsiTheme="majorHAnsi" w:cstheme="majorHAnsi"/>
              <w:color w:val="24292E"/>
            </w:rPr>
            <w:delText>–</w:delText>
          </w:r>
        </w:del>
        <w:r>
          <w:rPr>
            <w:rFonts w:asciiTheme="majorHAnsi" w:eastAsia="Garamond" w:hAnsiTheme="majorHAnsi" w:cstheme="majorHAnsi"/>
            <w:color w:val="24292E"/>
          </w:rPr>
          <w:t xml:space="preserve"> </w:t>
        </w:r>
      </w:ins>
      <w:ins w:id="2937" w:author="Melissa McClure" w:date="2018-05-13T21:56:00Z">
        <w:r w:rsidR="00C5237A">
          <w:rPr>
            <w:rFonts w:asciiTheme="majorHAnsi" w:eastAsia="Garamond" w:hAnsiTheme="majorHAnsi" w:cstheme="majorHAnsi"/>
            <w:color w:val="24292E"/>
          </w:rPr>
          <w:tab/>
        </w:r>
      </w:ins>
      <w:ins w:id="2938" w:author="Viens, Phillip" w:date="2018-05-13T07:59:00Z">
        <w:r>
          <w:rPr>
            <w:rFonts w:asciiTheme="majorHAnsi" w:eastAsia="Garamond" w:hAnsiTheme="majorHAnsi" w:cstheme="majorHAnsi"/>
            <w:color w:val="24292E"/>
          </w:rPr>
          <w:t>A stud</w:t>
        </w:r>
      </w:ins>
      <w:ins w:id="2939" w:author="Viens, Phillip" w:date="2018-05-13T08:00:00Z">
        <w:r>
          <w:rPr>
            <w:rFonts w:asciiTheme="majorHAnsi" w:eastAsia="Garamond" w:hAnsiTheme="majorHAnsi" w:cstheme="majorHAnsi"/>
            <w:color w:val="24292E"/>
          </w:rPr>
          <w:t>ent</w:t>
        </w:r>
      </w:ins>
      <w:ins w:id="2940" w:author="Brian Doersch" w:date="2018-05-13T22:18:00Z">
        <w:r w:rsidR="009A5496">
          <w:rPr>
            <w:rFonts w:asciiTheme="majorHAnsi" w:eastAsia="Garamond" w:hAnsiTheme="majorHAnsi" w:cstheme="majorHAnsi"/>
            <w:color w:val="24292E"/>
          </w:rPr>
          <w:t>’</w:t>
        </w:r>
      </w:ins>
      <w:ins w:id="2941" w:author="Viens, Phillip" w:date="2018-05-13T08:00:00Z">
        <w:r>
          <w:rPr>
            <w:rFonts w:asciiTheme="majorHAnsi" w:eastAsia="Garamond" w:hAnsiTheme="majorHAnsi" w:cstheme="majorHAnsi"/>
            <w:color w:val="24292E"/>
          </w:rPr>
          <w:t>s</w:t>
        </w:r>
      </w:ins>
      <w:ins w:id="2942" w:author="Melissa McClure" w:date="2018-05-13T21:56:00Z">
        <w:del w:id="2943" w:author="Brian Doersch" w:date="2018-05-13T22:18:00Z">
          <w:r w:rsidR="00C5237A" w:rsidDel="009A5496">
            <w:rPr>
              <w:rFonts w:asciiTheme="majorHAnsi" w:eastAsia="Garamond" w:hAnsiTheme="majorHAnsi" w:cstheme="majorHAnsi"/>
              <w:color w:val="24292E"/>
            </w:rPr>
            <w:delText>’</w:delText>
          </w:r>
        </w:del>
        <w:r w:rsidR="00C5237A">
          <w:rPr>
            <w:rFonts w:asciiTheme="majorHAnsi" w:eastAsia="Garamond" w:hAnsiTheme="majorHAnsi" w:cstheme="majorHAnsi"/>
            <w:color w:val="24292E"/>
          </w:rPr>
          <w:t xml:space="preserve"> </w:t>
        </w:r>
      </w:ins>
      <w:ins w:id="2944" w:author="Viens, Phillip" w:date="2018-05-13T08:00:00Z">
        <w:del w:id="2945" w:author="Melissa McClure" w:date="2018-05-13T21:56:00Z">
          <w:r w:rsidDel="00C5237A">
            <w:rPr>
              <w:rFonts w:asciiTheme="majorHAnsi" w:eastAsia="Garamond" w:hAnsiTheme="majorHAnsi" w:cstheme="majorHAnsi"/>
              <w:color w:val="24292E"/>
            </w:rPr>
            <w:delText xml:space="preserve"> </w:delText>
          </w:r>
        </w:del>
        <w:r>
          <w:rPr>
            <w:rFonts w:asciiTheme="majorHAnsi" w:eastAsia="Garamond" w:hAnsiTheme="majorHAnsi" w:cstheme="majorHAnsi"/>
            <w:color w:val="24292E"/>
          </w:rPr>
          <w:t xml:space="preserve">profile shall require only basic </w:t>
        </w:r>
      </w:ins>
      <w:ins w:id="2946" w:author="Viens, Phillip" w:date="2018-05-13T08:01:00Z">
        <w:r>
          <w:rPr>
            <w:rFonts w:asciiTheme="majorHAnsi" w:eastAsia="Garamond" w:hAnsiTheme="majorHAnsi" w:cstheme="majorHAnsi"/>
            <w:color w:val="24292E"/>
          </w:rPr>
          <w:t>identifiable</w:t>
        </w:r>
      </w:ins>
      <w:ins w:id="2947" w:author="Viens, Phillip" w:date="2018-05-13T08:00:00Z">
        <w:r>
          <w:rPr>
            <w:rFonts w:asciiTheme="majorHAnsi" w:eastAsia="Garamond" w:hAnsiTheme="majorHAnsi" w:cstheme="majorHAnsi"/>
            <w:color w:val="24292E"/>
          </w:rPr>
          <w:t xml:space="preserve"> conventions such as name </w:t>
        </w:r>
      </w:ins>
      <w:ins w:id="2948" w:author="Viens, Phillip" w:date="2018-05-13T21:31:00Z">
        <w:r w:rsidR="00FD2076">
          <w:rPr>
            <w:rFonts w:asciiTheme="majorHAnsi" w:eastAsia="Garamond" w:hAnsiTheme="majorHAnsi" w:cstheme="majorHAnsi"/>
            <w:color w:val="24292E"/>
          </w:rPr>
          <w:t xml:space="preserve">and password </w:t>
        </w:r>
      </w:ins>
      <w:ins w:id="2949" w:author="Viens, Phillip" w:date="2018-05-13T08:00:00Z">
        <w:r>
          <w:rPr>
            <w:rFonts w:asciiTheme="majorHAnsi" w:eastAsia="Garamond" w:hAnsiTheme="majorHAnsi" w:cstheme="majorHAnsi"/>
            <w:color w:val="24292E"/>
          </w:rPr>
          <w:t>for log in purposes. No other sensitive data shall be s</w:t>
        </w:r>
      </w:ins>
      <w:ins w:id="2950" w:author="Viens, Phillip" w:date="2018-05-13T08:01:00Z">
        <w:r>
          <w:rPr>
            <w:rFonts w:asciiTheme="majorHAnsi" w:eastAsia="Garamond" w:hAnsiTheme="majorHAnsi" w:cstheme="majorHAnsi"/>
            <w:color w:val="24292E"/>
          </w:rPr>
          <w:t>tored.</w:t>
        </w:r>
      </w:ins>
    </w:p>
    <w:p w14:paraId="73435451" w14:textId="0C6A3E58" w:rsidR="00FD6E50" w:rsidDel="00892882" w:rsidRDefault="00FD6E50">
      <w:pPr>
        <w:ind w:left="3600" w:hanging="1440"/>
        <w:jc w:val="both"/>
        <w:rPr>
          <w:ins w:id="2951" w:author="Viens, Phillip" w:date="2018-05-13T08:01:00Z"/>
          <w:del w:id="2952" w:author="Melissa McClure" w:date="2018-05-13T21:50:00Z"/>
          <w:rFonts w:asciiTheme="majorHAnsi" w:eastAsia="Garamond" w:hAnsiTheme="majorHAnsi" w:cstheme="majorHAnsi"/>
          <w:color w:val="24292E"/>
        </w:rPr>
        <w:pPrChange w:id="2953" w:author="Melissa McClure" w:date="2018-05-13T21:56:00Z">
          <w:pPr>
            <w:ind w:left="1440"/>
          </w:pPr>
        </w:pPrChange>
      </w:pPr>
      <w:ins w:id="2954" w:author="Viens, Phillip" w:date="2018-05-13T08:19:00Z">
        <w:r w:rsidRPr="00892882">
          <w:rPr>
            <w:rFonts w:asciiTheme="majorHAnsi" w:eastAsia="Garamond" w:hAnsiTheme="majorHAnsi" w:cstheme="majorHAnsi"/>
            <w:b/>
            <w:color w:val="24292E"/>
            <w:rPrChange w:id="2955" w:author="Melissa McClure" w:date="2018-05-13T21:52:00Z">
              <w:rPr>
                <w:rFonts w:asciiTheme="majorHAnsi" w:eastAsia="Garamond" w:hAnsiTheme="majorHAnsi" w:cstheme="majorHAnsi"/>
                <w:color w:val="24292E"/>
              </w:rPr>
            </w:rPrChange>
          </w:rPr>
          <w:t>NFR 13.1.5</w:t>
        </w:r>
        <w:r>
          <w:rPr>
            <w:rFonts w:asciiTheme="majorHAnsi" w:eastAsia="Garamond" w:hAnsiTheme="majorHAnsi" w:cstheme="majorHAnsi"/>
            <w:color w:val="24292E"/>
          </w:rPr>
          <w:t xml:space="preserve"> </w:t>
        </w:r>
        <w:del w:id="2956" w:author="Melissa McClure" w:date="2018-05-13T21:55:00Z">
          <w:r w:rsidDel="00892882">
            <w:rPr>
              <w:rFonts w:asciiTheme="majorHAnsi" w:eastAsia="Garamond" w:hAnsiTheme="majorHAnsi" w:cstheme="majorHAnsi"/>
              <w:color w:val="24292E"/>
            </w:rPr>
            <w:delText>–</w:delText>
          </w:r>
        </w:del>
        <w:r>
          <w:rPr>
            <w:rFonts w:asciiTheme="majorHAnsi" w:eastAsia="Garamond" w:hAnsiTheme="majorHAnsi" w:cstheme="majorHAnsi"/>
            <w:color w:val="24292E"/>
          </w:rPr>
          <w:t xml:space="preserve"> </w:t>
        </w:r>
      </w:ins>
      <w:ins w:id="2957" w:author="Melissa McClure" w:date="2018-05-13T21:56:00Z">
        <w:r w:rsidR="00347D30">
          <w:rPr>
            <w:rFonts w:asciiTheme="majorHAnsi" w:eastAsia="Garamond" w:hAnsiTheme="majorHAnsi" w:cstheme="majorHAnsi"/>
            <w:color w:val="24292E"/>
          </w:rPr>
          <w:tab/>
        </w:r>
      </w:ins>
      <w:ins w:id="2958" w:author="Viens, Phillip" w:date="2018-05-13T08:19:00Z">
        <w:r>
          <w:rPr>
            <w:rFonts w:asciiTheme="majorHAnsi" w:eastAsia="Garamond" w:hAnsiTheme="majorHAnsi" w:cstheme="majorHAnsi"/>
            <w:color w:val="24292E"/>
          </w:rPr>
          <w:t xml:space="preserve">All information shall be retained on a database </w:t>
        </w:r>
        <w:r w:rsidR="002D6ACB">
          <w:rPr>
            <w:rFonts w:asciiTheme="majorHAnsi" w:eastAsia="Garamond" w:hAnsiTheme="majorHAnsi" w:cstheme="majorHAnsi"/>
            <w:color w:val="24292E"/>
          </w:rPr>
          <w:t>in Microsoft Azure.</w:t>
        </w:r>
      </w:ins>
    </w:p>
    <w:p w14:paraId="58A42AA7" w14:textId="2D054041" w:rsidR="00F35012" w:rsidDel="00892882" w:rsidRDefault="00F35012">
      <w:pPr>
        <w:ind w:left="3600" w:hanging="1440"/>
        <w:jc w:val="both"/>
        <w:rPr>
          <w:ins w:id="2959" w:author="Viens, Phillip" w:date="2018-05-13T08:01:00Z"/>
          <w:del w:id="2960" w:author="Melissa McClure" w:date="2018-05-13T21:50:00Z"/>
          <w:rFonts w:asciiTheme="majorHAnsi" w:eastAsia="Garamond" w:hAnsiTheme="majorHAnsi" w:cstheme="majorHAnsi"/>
          <w:color w:val="24292E"/>
        </w:rPr>
        <w:pPrChange w:id="2961" w:author="Melissa McClure" w:date="2018-05-13T21:56:00Z">
          <w:pPr>
            <w:ind w:left="1440"/>
          </w:pPr>
        </w:pPrChange>
      </w:pPr>
    </w:p>
    <w:p w14:paraId="3D7ED38E" w14:textId="77777777" w:rsidR="00F35012" w:rsidRDefault="00F35012">
      <w:pPr>
        <w:ind w:left="3600" w:hanging="1440"/>
        <w:jc w:val="both"/>
        <w:rPr>
          <w:ins w:id="2962" w:author="Viens, Phillip" w:date="2018-05-13T07:59:00Z"/>
          <w:rFonts w:asciiTheme="majorHAnsi" w:eastAsia="Garamond" w:hAnsiTheme="majorHAnsi" w:cstheme="majorHAnsi"/>
          <w:color w:val="24292E"/>
        </w:rPr>
        <w:pPrChange w:id="2963" w:author="Melissa McClure" w:date="2018-05-13T21:56:00Z">
          <w:pPr>
            <w:ind w:left="720"/>
          </w:pPr>
        </w:pPrChange>
      </w:pPr>
    </w:p>
    <w:p w14:paraId="2D5F341E" w14:textId="77777777" w:rsidR="00523842" w:rsidRDefault="00523842">
      <w:pPr>
        <w:ind w:left="1440"/>
        <w:jc w:val="both"/>
        <w:rPr>
          <w:ins w:id="2964" w:author="Phillip Viens" w:date="2018-05-12T18:52:00Z"/>
          <w:rFonts w:asciiTheme="majorHAnsi" w:eastAsia="Garamond" w:hAnsiTheme="majorHAnsi" w:cstheme="majorHAnsi"/>
          <w:color w:val="24292E"/>
        </w:rPr>
        <w:pPrChange w:id="2965" w:author="Melissa McClure" w:date="2018-05-13T21:53:00Z">
          <w:pPr>
            <w:ind w:left="720"/>
          </w:pPr>
        </w:pPrChange>
      </w:pPr>
    </w:p>
    <w:p w14:paraId="58D7B294" w14:textId="1B5ECA5A" w:rsidR="00585492" w:rsidRPr="00982F5C" w:rsidRDefault="00135B35">
      <w:pPr>
        <w:ind w:left="720"/>
        <w:jc w:val="both"/>
        <w:rPr>
          <w:ins w:id="2966" w:author="Melissa McClure" w:date="2018-05-09T18:24:00Z"/>
          <w:del w:id="2967" w:author="Phillip Viens" w:date="2018-05-11T16:27:00Z"/>
          <w:rFonts w:asciiTheme="majorHAnsi" w:eastAsia="Garamond" w:hAnsiTheme="majorHAnsi" w:cstheme="majorHAnsi"/>
          <w:color w:val="24292E"/>
          <w:szCs w:val="20"/>
          <w:rPrChange w:id="2968" w:author="Melissa McClure" w:date="2018-05-09T18:25:00Z">
            <w:rPr>
              <w:ins w:id="2969" w:author="Melissa McClure" w:date="2018-05-09T18:24:00Z"/>
              <w:del w:id="2970" w:author="Phillip Viens" w:date="2018-05-11T16:27:00Z"/>
              <w:rFonts w:asciiTheme="majorHAnsi" w:eastAsia="Garamond" w:hAnsiTheme="majorHAnsi" w:cstheme="majorHAnsi"/>
              <w:b/>
              <w:color w:val="24292E"/>
              <w:sz w:val="20"/>
              <w:szCs w:val="20"/>
            </w:rPr>
          </w:rPrChange>
        </w:rPr>
        <w:pPrChange w:id="2971" w:author="Melissa McClure" w:date="2018-05-13T21:53:00Z">
          <w:pPr>
            <w:ind w:left="720"/>
          </w:pPr>
        </w:pPrChange>
      </w:pPr>
      <w:ins w:id="2972" w:author="Melissa McClure" w:date="2018-05-09T18:23:00Z">
        <w:del w:id="2973" w:author="Phillip Viens" w:date="2018-05-11T16:27:00Z">
          <w:r>
            <w:rPr>
              <w:rFonts w:asciiTheme="majorHAnsi" w:eastAsia="Garamond" w:hAnsiTheme="majorHAnsi" w:cstheme="majorHAnsi"/>
              <w:b/>
              <w:color w:val="24292E"/>
              <w:sz w:val="20"/>
              <w:szCs w:val="20"/>
            </w:rPr>
            <w:tab/>
            <w:delText>NFR 13.1.2</w:delText>
          </w:r>
        </w:del>
      </w:ins>
      <w:ins w:id="2974" w:author="Melissa McClure" w:date="2018-05-09T18:25:00Z">
        <w:del w:id="2975" w:author="Phillip Viens" w:date="2018-05-11T16:27:00Z">
          <w:r w:rsidR="00585492">
            <w:rPr>
              <w:rFonts w:asciiTheme="majorHAnsi" w:eastAsia="Garamond" w:hAnsiTheme="majorHAnsi" w:cstheme="majorHAnsi"/>
              <w:b/>
              <w:color w:val="24292E"/>
              <w:sz w:val="20"/>
              <w:szCs w:val="20"/>
            </w:rPr>
            <w:tab/>
          </w:r>
          <w:r w:rsidR="00585492" w:rsidRPr="00982F5C">
            <w:rPr>
              <w:rFonts w:asciiTheme="majorHAnsi" w:eastAsia="Garamond" w:hAnsiTheme="majorHAnsi" w:cstheme="majorHAnsi"/>
              <w:color w:val="24292E"/>
              <w:szCs w:val="20"/>
              <w:rPrChange w:id="2976" w:author="Melissa McClure" w:date="2018-05-09T18:25:00Z">
                <w:rPr>
                  <w:rFonts w:asciiTheme="majorHAnsi" w:eastAsia="Garamond" w:hAnsiTheme="majorHAnsi" w:cstheme="majorHAnsi"/>
                  <w:color w:val="24292E"/>
                  <w:sz w:val="20"/>
                  <w:szCs w:val="20"/>
                </w:rPr>
              </w:rPrChange>
            </w:rPr>
            <w:delText>The system shall supp</w:delText>
          </w:r>
          <w:r w:rsidR="00982F5C">
            <w:rPr>
              <w:rFonts w:asciiTheme="majorHAnsi" w:eastAsia="Garamond" w:hAnsiTheme="majorHAnsi" w:cstheme="majorHAnsi"/>
              <w:color w:val="24292E"/>
              <w:szCs w:val="20"/>
            </w:rPr>
            <w:delText>ort no more than 10 admin profiles.</w:delText>
          </w:r>
        </w:del>
      </w:ins>
    </w:p>
    <w:p w14:paraId="100C13E1" w14:textId="63CDB19B" w:rsidR="00135B35" w:rsidRPr="00982F5C" w:rsidRDefault="00585492">
      <w:pPr>
        <w:ind w:left="2160" w:hanging="720"/>
        <w:jc w:val="both"/>
        <w:rPr>
          <w:ins w:id="2977" w:author="Melissa McClure" w:date="2018-05-09T18:10:00Z"/>
          <w:del w:id="2978" w:author="Phillip Viens" w:date="2018-05-11T16:27:00Z"/>
          <w:rFonts w:asciiTheme="majorHAnsi" w:eastAsia="Garamond" w:hAnsiTheme="majorHAnsi" w:cstheme="majorHAnsi"/>
          <w:color w:val="24292E"/>
          <w:rPrChange w:id="2979" w:author="Melissa McClure" w:date="2018-05-09T18:25:00Z">
            <w:rPr>
              <w:ins w:id="2980" w:author="Melissa McClure" w:date="2018-05-09T18:10:00Z"/>
              <w:del w:id="2981" w:author="Phillip Viens" w:date="2018-05-11T16:27:00Z"/>
              <w:rFonts w:asciiTheme="majorHAnsi" w:eastAsia="Garamond" w:hAnsiTheme="majorHAnsi" w:cstheme="majorHAnsi"/>
              <w:b/>
              <w:color w:val="24292E"/>
            </w:rPr>
          </w:rPrChange>
        </w:rPr>
        <w:pPrChange w:id="2982" w:author="Melissa McClure" w:date="2018-05-13T21:53:00Z">
          <w:pPr>
            <w:ind w:left="720"/>
          </w:pPr>
        </w:pPrChange>
      </w:pPr>
      <w:ins w:id="2983" w:author="Melissa McClure" w:date="2018-05-09T18:24:00Z">
        <w:del w:id="2984" w:author="Phillip Viens" w:date="2018-05-11T16:27:00Z">
          <w:r>
            <w:rPr>
              <w:rFonts w:asciiTheme="majorHAnsi" w:eastAsia="Garamond" w:hAnsiTheme="majorHAnsi" w:cstheme="majorHAnsi"/>
              <w:b/>
              <w:color w:val="24292E"/>
              <w:sz w:val="20"/>
              <w:szCs w:val="20"/>
            </w:rPr>
            <w:delText>NFR 13.1.3</w:delText>
          </w:r>
        </w:del>
      </w:ins>
      <w:ins w:id="2985" w:author="Melissa McClure" w:date="2018-05-09T18:25:00Z">
        <w:del w:id="2986" w:author="Phillip Viens" w:date="2018-05-11T16:27:00Z">
          <w:r>
            <w:rPr>
              <w:rFonts w:asciiTheme="majorHAnsi" w:eastAsia="Garamond" w:hAnsiTheme="majorHAnsi" w:cstheme="majorHAnsi"/>
              <w:b/>
              <w:color w:val="24292E"/>
              <w:sz w:val="20"/>
              <w:szCs w:val="20"/>
            </w:rPr>
            <w:tab/>
          </w:r>
          <w:r w:rsidR="00982F5C">
            <w:rPr>
              <w:rFonts w:asciiTheme="majorHAnsi" w:eastAsia="Garamond" w:hAnsiTheme="majorHAnsi" w:cstheme="majorHAnsi"/>
              <w:color w:val="24292E"/>
              <w:sz w:val="20"/>
              <w:szCs w:val="20"/>
            </w:rPr>
            <w:delText xml:space="preserve">The system </w:delText>
          </w:r>
        </w:del>
      </w:ins>
      <w:ins w:id="2987" w:author="Melissa McClure" w:date="2018-05-09T18:26:00Z">
        <w:del w:id="2988" w:author="Phillip Viens" w:date="2018-05-11T16:27:00Z">
          <w:r w:rsidR="00982F5C">
            <w:rPr>
              <w:rFonts w:asciiTheme="majorHAnsi" w:eastAsia="Garamond" w:hAnsiTheme="majorHAnsi" w:cstheme="majorHAnsi"/>
              <w:color w:val="24292E"/>
              <w:sz w:val="20"/>
              <w:szCs w:val="20"/>
            </w:rPr>
            <w:delText xml:space="preserve">shall archive </w:delText>
          </w:r>
          <w:r w:rsidR="00735FFD">
            <w:rPr>
              <w:rFonts w:asciiTheme="majorHAnsi" w:eastAsia="Garamond" w:hAnsiTheme="majorHAnsi" w:cstheme="majorHAnsi"/>
              <w:color w:val="24292E"/>
              <w:sz w:val="20"/>
              <w:szCs w:val="20"/>
            </w:rPr>
            <w:delText>no more than 200 student profiles.</w:delText>
          </w:r>
        </w:del>
      </w:ins>
    </w:p>
    <w:p w14:paraId="27610F89" w14:textId="2B049B36" w:rsidR="00000AFA" w:rsidRDefault="00000AFA">
      <w:pPr>
        <w:ind w:left="720"/>
        <w:jc w:val="both"/>
        <w:rPr>
          <w:ins w:id="2989" w:author="Viens, Phillip" w:date="2018-05-13T07:24:00Z"/>
          <w:rFonts w:asciiTheme="majorHAnsi" w:hAnsiTheme="majorHAnsi" w:cstheme="majorHAnsi"/>
          <w:b/>
        </w:rPr>
        <w:pPrChange w:id="2990" w:author="Melissa McClure" w:date="2018-05-13T21:53:00Z">
          <w:pPr>
            <w:ind w:left="720"/>
          </w:pPr>
        </w:pPrChange>
      </w:pPr>
      <w:ins w:id="2991" w:author="Melissa McClure" w:date="2018-05-09T18:10:00Z">
        <w:r w:rsidRPr="00000AFA">
          <w:rPr>
            <w:rFonts w:asciiTheme="majorHAnsi" w:hAnsiTheme="majorHAnsi" w:cstheme="majorHAnsi"/>
            <w:b/>
            <w:rPrChange w:id="2992" w:author="Melissa McClure" w:date="2018-05-09T18:10:00Z">
              <w:rPr>
                <w:rFonts w:asciiTheme="majorHAnsi" w:hAnsiTheme="majorHAnsi" w:cstheme="majorHAnsi"/>
              </w:rPr>
            </w:rPrChange>
          </w:rPr>
          <w:t>NFR 13.2</w:t>
        </w:r>
      </w:ins>
      <w:ins w:id="2993" w:author="Viens, Phillip" w:date="2018-05-13T07:13:00Z">
        <w:r w:rsidR="00A30570">
          <w:rPr>
            <w:rFonts w:asciiTheme="majorHAnsi" w:hAnsiTheme="majorHAnsi" w:cstheme="majorHAnsi"/>
            <w:b/>
          </w:rPr>
          <w:t xml:space="preserve"> </w:t>
        </w:r>
      </w:ins>
      <w:ins w:id="2994" w:author="Viens, Phillip" w:date="2018-05-13T08:04:00Z">
        <w:r w:rsidR="00B3259F">
          <w:rPr>
            <w:rFonts w:asciiTheme="majorHAnsi" w:hAnsiTheme="majorHAnsi" w:cstheme="majorHAnsi"/>
            <w:b/>
          </w:rPr>
          <w:tab/>
        </w:r>
      </w:ins>
      <w:ins w:id="2995" w:author="Viens, Phillip" w:date="2018-05-13T07:23:00Z">
        <w:r w:rsidR="00862C93">
          <w:rPr>
            <w:rFonts w:asciiTheme="majorHAnsi" w:hAnsiTheme="majorHAnsi" w:cstheme="majorHAnsi"/>
            <w:b/>
          </w:rPr>
          <w:t>Deployment Architecture</w:t>
        </w:r>
      </w:ins>
    </w:p>
    <w:p w14:paraId="5B4D0B63" w14:textId="70827275" w:rsidR="00713719" w:rsidRPr="00E36973" w:rsidRDefault="00713719">
      <w:pPr>
        <w:ind w:left="3600" w:hanging="1440"/>
        <w:jc w:val="both"/>
        <w:rPr>
          <w:ins w:id="2996" w:author="Viens, Phillip" w:date="2018-05-13T07:41:00Z"/>
          <w:rFonts w:asciiTheme="majorHAnsi" w:hAnsiTheme="majorHAnsi" w:cstheme="majorHAnsi"/>
          <w:rPrChange w:id="2997" w:author="Viens, Phillip" w:date="2018-05-13T07:53:00Z">
            <w:rPr>
              <w:ins w:id="2998" w:author="Viens, Phillip" w:date="2018-05-13T07:41:00Z"/>
              <w:rFonts w:asciiTheme="majorHAnsi" w:hAnsiTheme="majorHAnsi" w:cstheme="majorHAnsi"/>
              <w:b/>
            </w:rPr>
          </w:rPrChange>
        </w:rPr>
        <w:pPrChange w:id="2999" w:author="Melissa McClure" w:date="2018-05-13T21:55:00Z">
          <w:pPr>
            <w:ind w:left="720"/>
          </w:pPr>
        </w:pPrChange>
      </w:pPr>
      <w:ins w:id="3000" w:author="Viens, Phillip" w:date="2018-05-13T07:41:00Z">
        <w:r w:rsidRPr="004929FC">
          <w:rPr>
            <w:rFonts w:asciiTheme="majorHAnsi" w:hAnsiTheme="majorHAnsi" w:cstheme="majorHAnsi"/>
            <w:b/>
          </w:rPr>
          <w:lastRenderedPageBreak/>
          <w:t>NFR 13.2.1</w:t>
        </w:r>
      </w:ins>
      <w:ins w:id="3001" w:author="Melissa McClure" w:date="2018-05-13T21:55:00Z">
        <w:r w:rsidR="00C5237A">
          <w:rPr>
            <w:rFonts w:asciiTheme="majorHAnsi" w:hAnsiTheme="majorHAnsi" w:cstheme="majorHAnsi"/>
          </w:rPr>
          <w:tab/>
        </w:r>
      </w:ins>
      <w:ins w:id="3002" w:author="Viens, Phillip" w:date="2018-05-13T07:53:00Z">
        <w:del w:id="3003" w:author="Melissa McClure" w:date="2018-05-13T21:55:00Z">
          <w:r w:rsidR="00E36973" w:rsidRPr="00E36973" w:rsidDel="00C5237A">
            <w:rPr>
              <w:rFonts w:asciiTheme="majorHAnsi" w:hAnsiTheme="majorHAnsi" w:cstheme="majorHAnsi"/>
              <w:rPrChange w:id="3004" w:author="Viens, Phillip" w:date="2018-05-13T07:53:00Z">
                <w:rPr>
                  <w:rFonts w:asciiTheme="majorHAnsi" w:hAnsiTheme="majorHAnsi" w:cstheme="majorHAnsi"/>
                  <w:b/>
                </w:rPr>
              </w:rPrChange>
            </w:rPr>
            <w:delText xml:space="preserve"> </w:delText>
          </w:r>
          <w:r w:rsidR="00E36973" w:rsidDel="00C5237A">
            <w:rPr>
              <w:rFonts w:asciiTheme="majorHAnsi" w:hAnsiTheme="majorHAnsi" w:cstheme="majorHAnsi"/>
            </w:rPr>
            <w:delText>–</w:delText>
          </w:r>
        </w:del>
        <w:r w:rsidR="00E36973">
          <w:rPr>
            <w:rFonts w:asciiTheme="majorHAnsi" w:hAnsiTheme="majorHAnsi" w:cstheme="majorHAnsi"/>
          </w:rPr>
          <w:t xml:space="preserve"> Students shall have access to check in to school on</w:t>
        </w:r>
      </w:ins>
      <w:ins w:id="3005" w:author="Viens, Phillip" w:date="2018-05-13T07:54:00Z">
        <w:r w:rsidR="00172D6D">
          <w:rPr>
            <w:rFonts w:asciiTheme="majorHAnsi" w:hAnsiTheme="majorHAnsi" w:cstheme="majorHAnsi"/>
          </w:rPr>
          <w:t xml:space="preserve"> one terminal located in the class room.</w:t>
        </w:r>
      </w:ins>
    </w:p>
    <w:p w14:paraId="41E66535" w14:textId="576DD868" w:rsidR="00713719" w:rsidRDefault="00713719">
      <w:pPr>
        <w:ind w:left="3600" w:hanging="1440"/>
        <w:jc w:val="both"/>
        <w:rPr>
          <w:ins w:id="3006" w:author="Viens, Phillip" w:date="2018-05-13T08:11:00Z"/>
          <w:rFonts w:asciiTheme="majorHAnsi" w:hAnsiTheme="majorHAnsi" w:cstheme="majorHAnsi"/>
        </w:rPr>
        <w:pPrChange w:id="3007" w:author="Melissa McClure" w:date="2018-05-13T21:55:00Z">
          <w:pPr>
            <w:ind w:left="720"/>
          </w:pPr>
        </w:pPrChange>
      </w:pPr>
      <w:ins w:id="3008" w:author="Viens, Phillip" w:date="2018-05-13T07:41:00Z">
        <w:del w:id="3009" w:author="Melissa McClure" w:date="2018-05-13T21:54:00Z">
          <w:r w:rsidRPr="004929FC" w:rsidDel="00892882">
            <w:rPr>
              <w:rFonts w:asciiTheme="majorHAnsi" w:hAnsiTheme="majorHAnsi" w:cstheme="majorHAnsi"/>
              <w:b/>
            </w:rPr>
            <w:tab/>
          </w:r>
        </w:del>
      </w:ins>
      <w:ins w:id="3010" w:author="Viens, Phillip" w:date="2018-05-13T08:04:00Z">
        <w:del w:id="3011" w:author="Melissa McClure" w:date="2018-05-13T21:54:00Z">
          <w:r w:rsidR="00B3259F" w:rsidRPr="00892882" w:rsidDel="00892882">
            <w:rPr>
              <w:rFonts w:asciiTheme="majorHAnsi" w:hAnsiTheme="majorHAnsi" w:cstheme="majorHAnsi"/>
              <w:b/>
              <w:rPrChange w:id="3012" w:author="Melissa McClure" w:date="2018-05-13T21:55:00Z">
                <w:rPr>
                  <w:rFonts w:asciiTheme="majorHAnsi" w:hAnsiTheme="majorHAnsi" w:cstheme="majorHAnsi"/>
                </w:rPr>
              </w:rPrChange>
            </w:rPr>
            <w:tab/>
          </w:r>
        </w:del>
      </w:ins>
      <w:ins w:id="3013" w:author="Viens, Phillip" w:date="2018-05-13T07:41:00Z">
        <w:r w:rsidRPr="004929FC">
          <w:rPr>
            <w:rFonts w:asciiTheme="majorHAnsi" w:hAnsiTheme="majorHAnsi" w:cstheme="majorHAnsi"/>
            <w:b/>
          </w:rPr>
          <w:t>NFR 13.2.2</w:t>
        </w:r>
      </w:ins>
      <w:ins w:id="3014" w:author="Viens, Phillip" w:date="2018-05-13T07:55:00Z">
        <w:r w:rsidR="00257F5A">
          <w:rPr>
            <w:rFonts w:asciiTheme="majorHAnsi" w:hAnsiTheme="majorHAnsi" w:cstheme="majorHAnsi"/>
          </w:rPr>
          <w:t xml:space="preserve"> </w:t>
        </w:r>
        <w:del w:id="3015" w:author="Melissa McClure" w:date="2018-05-13T21:55:00Z">
          <w:r w:rsidR="00257F5A" w:rsidDel="00C5237A">
            <w:rPr>
              <w:rFonts w:asciiTheme="majorHAnsi" w:hAnsiTheme="majorHAnsi" w:cstheme="majorHAnsi"/>
            </w:rPr>
            <w:delText>-</w:delText>
          </w:r>
        </w:del>
      </w:ins>
      <w:ins w:id="3016" w:author="Viens, Phillip" w:date="2018-05-13T08:05:00Z">
        <w:del w:id="3017" w:author="Melissa McClure" w:date="2018-05-13T21:55:00Z">
          <w:r w:rsidR="00B3259F" w:rsidDel="00C5237A">
            <w:rPr>
              <w:rFonts w:asciiTheme="majorHAnsi" w:hAnsiTheme="majorHAnsi" w:cstheme="majorHAnsi"/>
            </w:rPr>
            <w:delText xml:space="preserve"> </w:delText>
          </w:r>
        </w:del>
      </w:ins>
      <w:ins w:id="3018" w:author="Viens, Phillip" w:date="2018-05-13T07:55:00Z">
        <w:del w:id="3019" w:author="Melissa McClure" w:date="2018-05-13T21:55:00Z">
          <w:r w:rsidR="00257F5A" w:rsidDel="00C5237A">
            <w:rPr>
              <w:rFonts w:asciiTheme="majorHAnsi" w:hAnsiTheme="majorHAnsi" w:cstheme="majorHAnsi"/>
            </w:rPr>
            <w:delText xml:space="preserve"> </w:delText>
          </w:r>
        </w:del>
      </w:ins>
      <w:ins w:id="3020" w:author="Melissa McClure" w:date="2018-05-13T21:55:00Z">
        <w:r w:rsidR="00C5237A">
          <w:rPr>
            <w:rFonts w:asciiTheme="majorHAnsi" w:hAnsiTheme="majorHAnsi" w:cstheme="majorHAnsi"/>
          </w:rPr>
          <w:tab/>
        </w:r>
      </w:ins>
      <w:ins w:id="3021" w:author="Viens, Phillip" w:date="2018-05-13T08:10:00Z">
        <w:r w:rsidR="00C07E46">
          <w:rPr>
            <w:rFonts w:asciiTheme="majorHAnsi" w:hAnsiTheme="majorHAnsi" w:cstheme="majorHAnsi"/>
          </w:rPr>
          <w:t>Tr</w:t>
        </w:r>
      </w:ins>
      <w:ins w:id="3022" w:author="Viens, Phillip" w:date="2018-05-13T08:11:00Z">
        <w:r w:rsidR="00C07E46">
          <w:rPr>
            <w:rFonts w:asciiTheme="majorHAnsi" w:hAnsiTheme="majorHAnsi" w:cstheme="majorHAnsi"/>
          </w:rPr>
          <w:t>ackAdemy shall be deployed using a web</w:t>
        </w:r>
        <w:r w:rsidR="00E1128F">
          <w:rPr>
            <w:rFonts w:asciiTheme="majorHAnsi" w:hAnsiTheme="majorHAnsi" w:cstheme="majorHAnsi"/>
          </w:rPr>
          <w:t>site</w:t>
        </w:r>
      </w:ins>
      <w:ins w:id="3023" w:author="Brian Doersch" w:date="2018-05-13T20:14:00Z">
        <w:r w:rsidR="0093014D">
          <w:rPr>
            <w:rFonts w:asciiTheme="majorHAnsi" w:hAnsiTheme="majorHAnsi" w:cstheme="majorHAnsi"/>
          </w:rPr>
          <w:t>-</w:t>
        </w:r>
      </w:ins>
      <w:ins w:id="3024" w:author="Viens, Phillip" w:date="2018-05-13T08:11:00Z">
        <w:del w:id="3025" w:author="Brian Doersch" w:date="2018-05-13T20:14:00Z">
          <w:r w:rsidR="00E1128F" w:rsidDel="0093014D">
            <w:rPr>
              <w:rFonts w:asciiTheme="majorHAnsi" w:hAnsiTheme="majorHAnsi" w:cstheme="majorHAnsi"/>
            </w:rPr>
            <w:delText xml:space="preserve"> </w:delText>
          </w:r>
        </w:del>
        <w:r w:rsidR="00E1128F">
          <w:rPr>
            <w:rFonts w:asciiTheme="majorHAnsi" w:hAnsiTheme="majorHAnsi" w:cstheme="majorHAnsi"/>
          </w:rPr>
          <w:t>based application.</w:t>
        </w:r>
      </w:ins>
    </w:p>
    <w:p w14:paraId="265CA665" w14:textId="62E66360" w:rsidR="00E1128F" w:rsidRDefault="00E1128F">
      <w:pPr>
        <w:ind w:left="3600" w:hanging="1440"/>
        <w:jc w:val="both"/>
        <w:rPr>
          <w:ins w:id="3026" w:author="Viens, Phillip" w:date="2018-05-13T08:12:00Z"/>
          <w:rFonts w:asciiTheme="majorHAnsi" w:hAnsiTheme="majorHAnsi" w:cstheme="majorHAnsi"/>
        </w:rPr>
        <w:pPrChange w:id="3027" w:author="Melissa McClure" w:date="2018-05-13T21:56:00Z">
          <w:pPr>
            <w:ind w:left="2160"/>
          </w:pPr>
        </w:pPrChange>
      </w:pPr>
      <w:ins w:id="3028" w:author="Viens, Phillip" w:date="2018-05-13T08:11:00Z">
        <w:r w:rsidRPr="00892882">
          <w:rPr>
            <w:rFonts w:asciiTheme="majorHAnsi" w:hAnsiTheme="majorHAnsi" w:cstheme="majorHAnsi"/>
            <w:b/>
            <w:rPrChange w:id="3029" w:author="Melissa McClure" w:date="2018-05-13T21:55:00Z">
              <w:rPr>
                <w:rFonts w:asciiTheme="majorHAnsi" w:hAnsiTheme="majorHAnsi" w:cstheme="majorHAnsi"/>
              </w:rPr>
            </w:rPrChange>
          </w:rPr>
          <w:t>NFR 13.3.3</w:t>
        </w:r>
      </w:ins>
      <w:ins w:id="3030" w:author="Melissa McClure" w:date="2018-05-13T21:56:00Z">
        <w:r w:rsidR="00347D30">
          <w:rPr>
            <w:rFonts w:asciiTheme="majorHAnsi" w:hAnsiTheme="majorHAnsi" w:cstheme="majorHAnsi"/>
          </w:rPr>
          <w:tab/>
        </w:r>
      </w:ins>
      <w:ins w:id="3031" w:author="Viens, Phillip" w:date="2018-05-13T08:11:00Z">
        <w:del w:id="3032" w:author="Melissa McClure" w:date="2018-05-13T21:56:00Z">
          <w:r w:rsidDel="00347D30">
            <w:rPr>
              <w:rFonts w:asciiTheme="majorHAnsi" w:hAnsiTheme="majorHAnsi" w:cstheme="majorHAnsi"/>
            </w:rPr>
            <w:delText xml:space="preserve"> – </w:delText>
          </w:r>
        </w:del>
        <w:r>
          <w:rPr>
            <w:rFonts w:asciiTheme="majorHAnsi" w:hAnsiTheme="majorHAnsi" w:cstheme="majorHAnsi"/>
          </w:rPr>
          <w:t xml:space="preserve">TrackAdemy shall </w:t>
        </w:r>
      </w:ins>
      <w:ins w:id="3033" w:author="Viens, Phillip" w:date="2018-05-13T08:12:00Z">
        <w:r w:rsidR="00CD65BE">
          <w:rPr>
            <w:rFonts w:asciiTheme="majorHAnsi" w:hAnsiTheme="majorHAnsi" w:cstheme="majorHAnsi"/>
          </w:rPr>
          <w:t xml:space="preserve">use links that allow </w:t>
        </w:r>
        <w:r w:rsidR="00D57FF0">
          <w:rPr>
            <w:rFonts w:asciiTheme="majorHAnsi" w:hAnsiTheme="majorHAnsi" w:cstheme="majorHAnsi"/>
          </w:rPr>
          <w:t>admin and students alike to send messages to private email accounts.</w:t>
        </w:r>
      </w:ins>
    </w:p>
    <w:p w14:paraId="2029F95D" w14:textId="3B7F3690" w:rsidR="00D57FF0" w:rsidRDefault="00D57FF0">
      <w:pPr>
        <w:ind w:left="2880" w:hanging="720"/>
        <w:jc w:val="both"/>
        <w:rPr>
          <w:ins w:id="3034" w:author="Viens, Phillip" w:date="2018-05-13T08:16:00Z"/>
          <w:rFonts w:asciiTheme="majorHAnsi" w:hAnsiTheme="majorHAnsi" w:cstheme="majorHAnsi"/>
        </w:rPr>
        <w:pPrChange w:id="3035" w:author="Melissa McClure" w:date="2018-05-13T21:54:00Z">
          <w:pPr>
            <w:ind w:left="2160"/>
          </w:pPr>
        </w:pPrChange>
      </w:pPr>
      <w:ins w:id="3036" w:author="Viens, Phillip" w:date="2018-05-13T08:13:00Z">
        <w:r w:rsidRPr="00892882">
          <w:rPr>
            <w:rFonts w:asciiTheme="majorHAnsi" w:hAnsiTheme="majorHAnsi" w:cstheme="majorHAnsi"/>
            <w:b/>
            <w:rPrChange w:id="3037" w:author="Melissa McClure" w:date="2018-05-13T21:55:00Z">
              <w:rPr>
                <w:rFonts w:asciiTheme="majorHAnsi" w:hAnsiTheme="majorHAnsi" w:cstheme="majorHAnsi"/>
              </w:rPr>
            </w:rPrChange>
          </w:rPr>
          <w:t>NFR 13.3.4</w:t>
        </w:r>
      </w:ins>
      <w:ins w:id="3038" w:author="Melissa McClure" w:date="2018-05-13T21:55:00Z">
        <w:r w:rsidR="00892882">
          <w:rPr>
            <w:rFonts w:asciiTheme="majorHAnsi" w:hAnsiTheme="majorHAnsi" w:cstheme="majorHAnsi"/>
          </w:rPr>
          <w:t xml:space="preserve"> </w:t>
        </w:r>
      </w:ins>
      <w:ins w:id="3039" w:author="Melissa McClure" w:date="2018-05-13T21:56:00Z">
        <w:r w:rsidR="00347D30">
          <w:rPr>
            <w:rFonts w:asciiTheme="majorHAnsi" w:hAnsiTheme="majorHAnsi" w:cstheme="majorHAnsi"/>
          </w:rPr>
          <w:tab/>
        </w:r>
      </w:ins>
      <w:ins w:id="3040" w:author="Viens, Phillip" w:date="2018-05-13T08:13:00Z">
        <w:del w:id="3041" w:author="Melissa McClure" w:date="2018-05-13T21:56:00Z">
          <w:r w:rsidR="008F5DF9" w:rsidDel="00347D30">
            <w:rPr>
              <w:rFonts w:asciiTheme="majorHAnsi" w:hAnsiTheme="majorHAnsi" w:cstheme="majorHAnsi"/>
            </w:rPr>
            <w:delText xml:space="preserve">- </w:delText>
          </w:r>
        </w:del>
      </w:ins>
      <w:ins w:id="3042" w:author="Viens, Phillip" w:date="2018-05-13T08:15:00Z">
        <w:del w:id="3043" w:author="Melissa McClure" w:date="2018-05-13T21:56:00Z">
          <w:r w:rsidR="00B336A6" w:rsidDel="00347D30">
            <w:rPr>
              <w:rFonts w:asciiTheme="majorHAnsi" w:hAnsiTheme="majorHAnsi" w:cstheme="majorHAnsi"/>
            </w:rPr>
            <w:delText xml:space="preserve"> </w:delText>
          </w:r>
        </w:del>
        <w:r w:rsidR="00B336A6">
          <w:rPr>
            <w:rFonts w:asciiTheme="majorHAnsi" w:hAnsiTheme="majorHAnsi" w:cstheme="majorHAnsi"/>
          </w:rPr>
          <w:t>Tra</w:t>
        </w:r>
      </w:ins>
      <w:ins w:id="3044" w:author="Viens, Phillip" w:date="2018-05-13T08:16:00Z">
        <w:r w:rsidR="00B336A6">
          <w:rPr>
            <w:rFonts w:asciiTheme="majorHAnsi" w:hAnsiTheme="majorHAnsi" w:cstheme="majorHAnsi"/>
          </w:rPr>
          <w:t xml:space="preserve">ckAdemy shall be </w:t>
        </w:r>
        <w:r w:rsidR="00921023">
          <w:rPr>
            <w:rFonts w:asciiTheme="majorHAnsi" w:hAnsiTheme="majorHAnsi" w:cstheme="majorHAnsi"/>
          </w:rPr>
          <w:t>accessed on Google Chrome.</w:t>
        </w:r>
      </w:ins>
    </w:p>
    <w:p w14:paraId="59C7EB6F" w14:textId="1A5D003E" w:rsidR="00921023" w:rsidRDefault="00921023">
      <w:pPr>
        <w:ind w:left="3600" w:hanging="1440"/>
        <w:jc w:val="both"/>
        <w:rPr>
          <w:ins w:id="3045" w:author="Viens, Phillip" w:date="2018-05-13T08:17:00Z"/>
          <w:rFonts w:asciiTheme="majorHAnsi" w:hAnsiTheme="majorHAnsi" w:cstheme="majorHAnsi"/>
        </w:rPr>
        <w:pPrChange w:id="3046" w:author="Melissa McClure" w:date="2018-05-13T21:57:00Z">
          <w:pPr>
            <w:ind w:left="2160"/>
          </w:pPr>
        </w:pPrChange>
      </w:pPr>
      <w:ins w:id="3047" w:author="Viens, Phillip" w:date="2018-05-13T08:16:00Z">
        <w:r w:rsidRPr="00347D30">
          <w:rPr>
            <w:rFonts w:asciiTheme="majorHAnsi" w:hAnsiTheme="majorHAnsi" w:cstheme="majorHAnsi"/>
            <w:b/>
            <w:rPrChange w:id="3048" w:author="Melissa McClure" w:date="2018-05-13T21:56:00Z">
              <w:rPr>
                <w:rFonts w:asciiTheme="majorHAnsi" w:hAnsiTheme="majorHAnsi" w:cstheme="majorHAnsi"/>
              </w:rPr>
            </w:rPrChange>
          </w:rPr>
          <w:t>NFR 13.3.5</w:t>
        </w:r>
        <w:r>
          <w:rPr>
            <w:rFonts w:asciiTheme="majorHAnsi" w:hAnsiTheme="majorHAnsi" w:cstheme="majorHAnsi"/>
          </w:rPr>
          <w:t xml:space="preserve"> </w:t>
        </w:r>
      </w:ins>
      <w:ins w:id="3049" w:author="Melissa McClure" w:date="2018-05-13T21:57:00Z">
        <w:r w:rsidR="00347D30">
          <w:rPr>
            <w:rFonts w:asciiTheme="majorHAnsi" w:hAnsiTheme="majorHAnsi" w:cstheme="majorHAnsi"/>
          </w:rPr>
          <w:tab/>
        </w:r>
      </w:ins>
      <w:ins w:id="3050" w:author="Viens, Phillip" w:date="2018-05-13T08:16:00Z">
        <w:del w:id="3051" w:author="Melissa McClure" w:date="2018-05-13T21:57:00Z">
          <w:r w:rsidDel="00347D30">
            <w:rPr>
              <w:rFonts w:asciiTheme="majorHAnsi" w:hAnsiTheme="majorHAnsi" w:cstheme="majorHAnsi"/>
            </w:rPr>
            <w:delText xml:space="preserve">– </w:delText>
          </w:r>
        </w:del>
        <w:r>
          <w:rPr>
            <w:rFonts w:asciiTheme="majorHAnsi" w:hAnsiTheme="majorHAnsi" w:cstheme="majorHAnsi"/>
          </w:rPr>
          <w:t xml:space="preserve">TrackAdemy data and profiles shall be stored using Microsoft Azure Cloud based </w:t>
        </w:r>
      </w:ins>
      <w:ins w:id="3052" w:author="Viens, Phillip" w:date="2018-05-13T08:17:00Z">
        <w:r w:rsidR="00743566">
          <w:rPr>
            <w:rFonts w:asciiTheme="majorHAnsi" w:hAnsiTheme="majorHAnsi" w:cstheme="majorHAnsi"/>
          </w:rPr>
          <w:t>technology.</w:t>
        </w:r>
      </w:ins>
    </w:p>
    <w:p w14:paraId="7F3453F9" w14:textId="7CDEFA66" w:rsidR="00743566" w:rsidRPr="00172D6D" w:rsidRDefault="00743566">
      <w:pPr>
        <w:ind w:left="3600" w:hanging="1440"/>
        <w:jc w:val="both"/>
        <w:rPr>
          <w:ins w:id="3053" w:author="Viens, Phillip" w:date="2018-05-13T07:41:00Z"/>
          <w:rFonts w:asciiTheme="majorHAnsi" w:hAnsiTheme="majorHAnsi" w:cstheme="majorHAnsi"/>
          <w:rPrChange w:id="3054" w:author="Viens, Phillip" w:date="2018-05-13T07:54:00Z">
            <w:rPr>
              <w:ins w:id="3055" w:author="Viens, Phillip" w:date="2018-05-13T07:41:00Z"/>
              <w:rFonts w:asciiTheme="majorHAnsi" w:hAnsiTheme="majorHAnsi" w:cstheme="majorHAnsi"/>
              <w:b/>
            </w:rPr>
          </w:rPrChange>
        </w:rPr>
        <w:pPrChange w:id="3056" w:author="Melissa McClure" w:date="2018-05-13T21:57:00Z">
          <w:pPr>
            <w:ind w:left="720"/>
          </w:pPr>
        </w:pPrChange>
      </w:pPr>
      <w:ins w:id="3057" w:author="Viens, Phillip" w:date="2018-05-13T08:17:00Z">
        <w:r w:rsidRPr="00347D30">
          <w:rPr>
            <w:rFonts w:asciiTheme="majorHAnsi" w:hAnsiTheme="majorHAnsi" w:cstheme="majorHAnsi"/>
            <w:b/>
            <w:rPrChange w:id="3058" w:author="Melissa McClure" w:date="2018-05-13T21:56:00Z">
              <w:rPr>
                <w:rFonts w:asciiTheme="majorHAnsi" w:hAnsiTheme="majorHAnsi" w:cstheme="majorHAnsi"/>
              </w:rPr>
            </w:rPrChange>
          </w:rPr>
          <w:t>NFR 13.3.6</w:t>
        </w:r>
      </w:ins>
      <w:ins w:id="3059" w:author="Melissa McClure" w:date="2018-05-13T21:57:00Z">
        <w:r w:rsidR="00347D30">
          <w:rPr>
            <w:rFonts w:asciiTheme="majorHAnsi" w:hAnsiTheme="majorHAnsi" w:cstheme="majorHAnsi"/>
          </w:rPr>
          <w:tab/>
        </w:r>
      </w:ins>
      <w:ins w:id="3060" w:author="Viens, Phillip" w:date="2018-05-13T08:17:00Z">
        <w:del w:id="3061" w:author="Melissa McClure" w:date="2018-05-13T21:57:00Z">
          <w:r w:rsidDel="00347D30">
            <w:rPr>
              <w:rFonts w:asciiTheme="majorHAnsi" w:hAnsiTheme="majorHAnsi" w:cstheme="majorHAnsi"/>
            </w:rPr>
            <w:delText xml:space="preserve"> – </w:delText>
          </w:r>
        </w:del>
        <w:r>
          <w:rPr>
            <w:rFonts w:asciiTheme="majorHAnsi" w:hAnsiTheme="majorHAnsi" w:cstheme="majorHAnsi"/>
          </w:rPr>
          <w:t>TrackAdemy data shall be stored on a database</w:t>
        </w:r>
      </w:ins>
      <w:ins w:id="3062" w:author="Viens, Phillip" w:date="2018-05-13T08:33:00Z">
        <w:r w:rsidR="003C0D2E">
          <w:rPr>
            <w:rFonts w:asciiTheme="majorHAnsi" w:hAnsiTheme="majorHAnsi" w:cstheme="majorHAnsi"/>
          </w:rPr>
          <w:t xml:space="preserve"> </w:t>
        </w:r>
      </w:ins>
      <w:ins w:id="3063" w:author="Viens, Phillip" w:date="2018-05-13T08:34:00Z">
        <w:r w:rsidR="00764E97">
          <w:rPr>
            <w:rFonts w:asciiTheme="majorHAnsi" w:hAnsiTheme="majorHAnsi" w:cstheme="majorHAnsi"/>
          </w:rPr>
          <w:t>using Microsoft Azure.</w:t>
        </w:r>
      </w:ins>
    </w:p>
    <w:p w14:paraId="58F9D735" w14:textId="2B5A4A70" w:rsidR="004F62E5" w:rsidRDefault="004F62E5">
      <w:pPr>
        <w:ind w:left="720"/>
        <w:jc w:val="both"/>
        <w:rPr>
          <w:ins w:id="3064" w:author="Viens, Phillip" w:date="2018-05-13T07:23:00Z"/>
          <w:rFonts w:asciiTheme="majorHAnsi" w:hAnsiTheme="majorHAnsi" w:cstheme="majorHAnsi"/>
          <w:b/>
        </w:rPr>
        <w:pPrChange w:id="3065" w:author="Melissa McClure" w:date="2018-05-13T21:53:00Z">
          <w:pPr>
            <w:ind w:left="720"/>
          </w:pPr>
        </w:pPrChange>
      </w:pPr>
      <w:ins w:id="3066" w:author="Viens, Phillip" w:date="2018-05-13T07:24:00Z">
        <w:r>
          <w:rPr>
            <w:rFonts w:asciiTheme="majorHAnsi" w:hAnsiTheme="majorHAnsi" w:cstheme="majorHAnsi"/>
            <w:b/>
          </w:rPr>
          <w:tab/>
        </w:r>
      </w:ins>
    </w:p>
    <w:p w14:paraId="7770A099" w14:textId="7DC6FCAC" w:rsidR="00862C93" w:rsidRDefault="00862C93">
      <w:pPr>
        <w:ind w:left="720"/>
        <w:jc w:val="both"/>
        <w:rPr>
          <w:ins w:id="3067" w:author="Viens, Phillip" w:date="2018-05-13T07:41:00Z"/>
          <w:rFonts w:asciiTheme="majorHAnsi" w:hAnsiTheme="majorHAnsi" w:cstheme="majorHAnsi"/>
          <w:b/>
        </w:rPr>
        <w:pPrChange w:id="3068" w:author="Melissa McClure" w:date="2018-05-13T21:53:00Z">
          <w:pPr>
            <w:ind w:left="720"/>
          </w:pPr>
        </w:pPrChange>
      </w:pPr>
      <w:ins w:id="3069" w:author="Viens, Phillip" w:date="2018-05-13T07:23:00Z">
        <w:r>
          <w:rPr>
            <w:rFonts w:asciiTheme="majorHAnsi" w:hAnsiTheme="majorHAnsi" w:cstheme="majorHAnsi"/>
            <w:b/>
          </w:rPr>
          <w:t xml:space="preserve">NFR 13.3 </w:t>
        </w:r>
      </w:ins>
      <w:ins w:id="3070" w:author="Viens, Phillip" w:date="2018-05-13T08:04:00Z">
        <w:r w:rsidR="00B3259F">
          <w:rPr>
            <w:rFonts w:asciiTheme="majorHAnsi" w:hAnsiTheme="majorHAnsi" w:cstheme="majorHAnsi"/>
            <w:b/>
          </w:rPr>
          <w:tab/>
        </w:r>
      </w:ins>
      <w:ins w:id="3071" w:author="Viens, Phillip" w:date="2018-05-13T07:23:00Z">
        <w:r w:rsidR="004F62E5">
          <w:rPr>
            <w:rFonts w:asciiTheme="majorHAnsi" w:hAnsiTheme="majorHAnsi" w:cstheme="majorHAnsi"/>
            <w:b/>
          </w:rPr>
          <w:t>Usability</w:t>
        </w:r>
      </w:ins>
    </w:p>
    <w:p w14:paraId="73BF0CDF" w14:textId="64F610AA" w:rsidR="00AB08AB" w:rsidRDefault="00713719">
      <w:pPr>
        <w:ind w:left="3600" w:hanging="1440"/>
        <w:jc w:val="both"/>
        <w:rPr>
          <w:ins w:id="3072" w:author="Viens, Phillip" w:date="2018-05-13T07:43:00Z"/>
          <w:rFonts w:asciiTheme="majorHAnsi" w:hAnsiTheme="majorHAnsi" w:cstheme="majorHAnsi"/>
        </w:rPr>
        <w:pPrChange w:id="3073" w:author="Melissa McClure" w:date="2018-05-13T21:58:00Z">
          <w:pPr>
            <w:ind w:left="1440"/>
          </w:pPr>
        </w:pPrChange>
      </w:pPr>
      <w:ins w:id="3074" w:author="Viens, Phillip" w:date="2018-05-13T07:42:00Z">
        <w:r w:rsidRPr="004929FC">
          <w:rPr>
            <w:rFonts w:asciiTheme="majorHAnsi" w:hAnsiTheme="majorHAnsi" w:cstheme="majorHAnsi"/>
            <w:b/>
          </w:rPr>
          <w:t>NFR 13.3.1</w:t>
        </w:r>
      </w:ins>
      <w:ins w:id="3075" w:author="Melissa McClure" w:date="2018-05-13T21:58:00Z">
        <w:r w:rsidR="00347D30">
          <w:rPr>
            <w:rFonts w:asciiTheme="majorHAnsi" w:hAnsiTheme="majorHAnsi" w:cstheme="majorHAnsi"/>
          </w:rPr>
          <w:tab/>
        </w:r>
      </w:ins>
      <w:ins w:id="3076" w:author="Viens, Phillip" w:date="2018-05-13T07:42:00Z">
        <w:del w:id="3077" w:author="Melissa McClure" w:date="2018-05-13T21:58:00Z">
          <w:r w:rsidDel="00347D30">
            <w:rPr>
              <w:rFonts w:asciiTheme="majorHAnsi" w:hAnsiTheme="majorHAnsi" w:cstheme="majorHAnsi"/>
            </w:rPr>
            <w:delText xml:space="preserve"> </w:delText>
          </w:r>
          <w:r w:rsidR="00DA331B" w:rsidDel="00347D30">
            <w:rPr>
              <w:rFonts w:asciiTheme="majorHAnsi" w:hAnsiTheme="majorHAnsi" w:cstheme="majorHAnsi"/>
            </w:rPr>
            <w:delText>–</w:delText>
          </w:r>
          <w:r w:rsidDel="00347D30">
            <w:rPr>
              <w:rFonts w:asciiTheme="majorHAnsi" w:hAnsiTheme="majorHAnsi" w:cstheme="majorHAnsi"/>
            </w:rPr>
            <w:delText xml:space="preserve"> </w:delText>
          </w:r>
        </w:del>
        <w:r w:rsidR="00DA331B">
          <w:rPr>
            <w:rFonts w:asciiTheme="majorHAnsi" w:hAnsiTheme="majorHAnsi" w:cstheme="majorHAnsi"/>
          </w:rPr>
          <w:t>TrackAdemy shall be easy to use by members aged</w:t>
        </w:r>
      </w:ins>
      <w:ins w:id="3078" w:author="Viens, Phillip" w:date="2018-05-13T07:43:00Z">
        <w:r w:rsidR="00DA331B">
          <w:rPr>
            <w:rFonts w:asciiTheme="majorHAnsi" w:hAnsiTheme="majorHAnsi" w:cstheme="majorHAnsi"/>
          </w:rPr>
          <w:t xml:space="preserve"> </w:t>
        </w:r>
      </w:ins>
      <w:ins w:id="3079" w:author="Viens, Phillip" w:date="2018-05-13T07:42:00Z">
        <w:r w:rsidR="00DA331B">
          <w:rPr>
            <w:rFonts w:asciiTheme="majorHAnsi" w:hAnsiTheme="majorHAnsi" w:cstheme="majorHAnsi"/>
          </w:rPr>
          <w:t>(13-80</w:t>
        </w:r>
      </w:ins>
      <w:ins w:id="3080" w:author="Viens, Phillip" w:date="2018-05-13T07:43:00Z">
        <w:r w:rsidR="00DA331B">
          <w:rPr>
            <w:rFonts w:asciiTheme="majorHAnsi" w:hAnsiTheme="majorHAnsi" w:cstheme="majorHAnsi"/>
          </w:rPr>
          <w:t xml:space="preserve">) </w:t>
        </w:r>
        <w:r w:rsidR="003A2FC7">
          <w:rPr>
            <w:rFonts w:asciiTheme="majorHAnsi" w:hAnsiTheme="majorHAnsi" w:cstheme="majorHAnsi"/>
          </w:rPr>
          <w:t>who don’t have experience managing a web application.</w:t>
        </w:r>
      </w:ins>
    </w:p>
    <w:p w14:paraId="583FE779" w14:textId="376AC8B4" w:rsidR="003A2FC7" w:rsidRDefault="003A2FC7">
      <w:pPr>
        <w:ind w:left="3600" w:hanging="1440"/>
        <w:jc w:val="both"/>
        <w:rPr>
          <w:ins w:id="3081" w:author="Viens, Phillip" w:date="2018-05-13T07:44:00Z"/>
          <w:rFonts w:asciiTheme="majorHAnsi" w:hAnsiTheme="majorHAnsi" w:cstheme="majorHAnsi"/>
        </w:rPr>
        <w:pPrChange w:id="3082" w:author="Melissa McClure" w:date="2018-05-13T21:58:00Z">
          <w:pPr>
            <w:ind w:left="1440"/>
          </w:pPr>
        </w:pPrChange>
      </w:pPr>
      <w:ins w:id="3083" w:author="Viens, Phillip" w:date="2018-05-13T07:43:00Z">
        <w:r w:rsidRPr="00347D30">
          <w:rPr>
            <w:rFonts w:asciiTheme="majorHAnsi" w:hAnsiTheme="majorHAnsi" w:cstheme="majorHAnsi"/>
            <w:b/>
            <w:rPrChange w:id="3084" w:author="Melissa McClure" w:date="2018-05-13T21:57:00Z">
              <w:rPr>
                <w:rFonts w:asciiTheme="majorHAnsi" w:hAnsiTheme="majorHAnsi" w:cstheme="majorHAnsi"/>
              </w:rPr>
            </w:rPrChange>
          </w:rPr>
          <w:t>NFR</w:t>
        </w:r>
      </w:ins>
      <w:ins w:id="3085" w:author="Viens, Phillip" w:date="2018-05-13T07:44:00Z">
        <w:r w:rsidRPr="00347D30">
          <w:rPr>
            <w:rFonts w:asciiTheme="majorHAnsi" w:hAnsiTheme="majorHAnsi" w:cstheme="majorHAnsi"/>
            <w:b/>
            <w:rPrChange w:id="3086" w:author="Melissa McClure" w:date="2018-05-13T21:57:00Z">
              <w:rPr>
                <w:rFonts w:asciiTheme="majorHAnsi" w:hAnsiTheme="majorHAnsi" w:cstheme="majorHAnsi"/>
              </w:rPr>
            </w:rPrChange>
          </w:rPr>
          <w:t xml:space="preserve"> 13.3.2</w:t>
        </w:r>
      </w:ins>
      <w:ins w:id="3087" w:author="Melissa McClure" w:date="2018-05-13T21:58:00Z">
        <w:r w:rsidR="00347D30">
          <w:rPr>
            <w:rFonts w:asciiTheme="majorHAnsi" w:hAnsiTheme="majorHAnsi" w:cstheme="majorHAnsi"/>
          </w:rPr>
          <w:tab/>
        </w:r>
      </w:ins>
      <w:ins w:id="3088" w:author="Viens, Phillip" w:date="2018-05-13T07:44:00Z">
        <w:del w:id="3089" w:author="Melissa McClure" w:date="2018-05-13T21:58:00Z">
          <w:r w:rsidDel="00347D30">
            <w:rPr>
              <w:rFonts w:asciiTheme="majorHAnsi" w:hAnsiTheme="majorHAnsi" w:cstheme="majorHAnsi"/>
            </w:rPr>
            <w:delText xml:space="preserve"> </w:delText>
          </w:r>
          <w:r w:rsidR="000302C5" w:rsidDel="00347D30">
            <w:rPr>
              <w:rFonts w:asciiTheme="majorHAnsi" w:hAnsiTheme="majorHAnsi" w:cstheme="majorHAnsi"/>
            </w:rPr>
            <w:delText>–</w:delText>
          </w:r>
          <w:r w:rsidDel="00347D30">
            <w:rPr>
              <w:rFonts w:asciiTheme="majorHAnsi" w:hAnsiTheme="majorHAnsi" w:cstheme="majorHAnsi"/>
            </w:rPr>
            <w:delText xml:space="preserve"> </w:delText>
          </w:r>
        </w:del>
        <w:r w:rsidR="000302C5">
          <w:rPr>
            <w:rFonts w:asciiTheme="majorHAnsi" w:hAnsiTheme="majorHAnsi" w:cstheme="majorHAnsi"/>
          </w:rPr>
          <w:t>TrackAdemy shall be easy to understand and functional without requiring extensive training to Adm</w:t>
        </w:r>
      </w:ins>
      <w:ins w:id="3090" w:author="Viens, Phillip" w:date="2018-05-13T07:49:00Z">
        <w:r w:rsidR="00561556">
          <w:rPr>
            <w:rFonts w:asciiTheme="majorHAnsi" w:hAnsiTheme="majorHAnsi" w:cstheme="majorHAnsi"/>
          </w:rPr>
          <w:t>i</w:t>
        </w:r>
      </w:ins>
      <w:ins w:id="3091" w:author="Viens, Phillip" w:date="2018-05-13T07:44:00Z">
        <w:r w:rsidR="000302C5">
          <w:rPr>
            <w:rFonts w:asciiTheme="majorHAnsi" w:hAnsiTheme="majorHAnsi" w:cstheme="majorHAnsi"/>
          </w:rPr>
          <w:t>n and Student users.</w:t>
        </w:r>
      </w:ins>
    </w:p>
    <w:p w14:paraId="15D0E4E4" w14:textId="16A278E9" w:rsidR="00561556" w:rsidRDefault="000302C5">
      <w:pPr>
        <w:ind w:left="3600" w:hanging="1440"/>
        <w:jc w:val="both"/>
        <w:rPr>
          <w:ins w:id="3092" w:author="Viens, Phillip" w:date="2018-05-13T07:49:00Z"/>
          <w:rFonts w:asciiTheme="majorHAnsi" w:hAnsiTheme="majorHAnsi" w:cstheme="majorHAnsi"/>
        </w:rPr>
        <w:pPrChange w:id="3093" w:author="Melissa McClure" w:date="2018-05-13T21:58:00Z">
          <w:pPr>
            <w:ind w:left="1440"/>
          </w:pPr>
        </w:pPrChange>
      </w:pPr>
      <w:ins w:id="3094" w:author="Viens, Phillip" w:date="2018-05-13T07:44:00Z">
        <w:r w:rsidRPr="00347D30">
          <w:rPr>
            <w:rFonts w:asciiTheme="majorHAnsi" w:hAnsiTheme="majorHAnsi" w:cstheme="majorHAnsi"/>
            <w:b/>
            <w:rPrChange w:id="3095" w:author="Melissa McClure" w:date="2018-05-13T21:57:00Z">
              <w:rPr>
                <w:rFonts w:asciiTheme="majorHAnsi" w:hAnsiTheme="majorHAnsi" w:cstheme="majorHAnsi"/>
              </w:rPr>
            </w:rPrChange>
          </w:rPr>
          <w:t>NFR 13.3.</w:t>
        </w:r>
      </w:ins>
      <w:ins w:id="3096" w:author="Viens, Phillip" w:date="2018-05-13T07:45:00Z">
        <w:r w:rsidRPr="00347D30">
          <w:rPr>
            <w:rFonts w:asciiTheme="majorHAnsi" w:hAnsiTheme="majorHAnsi" w:cstheme="majorHAnsi"/>
            <w:b/>
            <w:rPrChange w:id="3097" w:author="Melissa McClure" w:date="2018-05-13T21:57:00Z">
              <w:rPr>
                <w:rFonts w:asciiTheme="majorHAnsi" w:hAnsiTheme="majorHAnsi" w:cstheme="majorHAnsi"/>
              </w:rPr>
            </w:rPrChange>
          </w:rPr>
          <w:t>3</w:t>
        </w:r>
      </w:ins>
      <w:ins w:id="3098" w:author="Melissa McClure" w:date="2018-05-13T21:58:00Z">
        <w:r w:rsidR="00347D30">
          <w:rPr>
            <w:rFonts w:asciiTheme="majorHAnsi" w:hAnsiTheme="majorHAnsi" w:cstheme="majorHAnsi"/>
          </w:rPr>
          <w:tab/>
        </w:r>
      </w:ins>
      <w:ins w:id="3099" w:author="Viens, Phillip" w:date="2018-05-13T07:45:00Z">
        <w:del w:id="3100" w:author="Melissa McClure" w:date="2018-05-13T21:58:00Z">
          <w:r w:rsidDel="00347D30">
            <w:rPr>
              <w:rFonts w:asciiTheme="majorHAnsi" w:hAnsiTheme="majorHAnsi" w:cstheme="majorHAnsi"/>
            </w:rPr>
            <w:delText xml:space="preserve"> – </w:delText>
          </w:r>
        </w:del>
        <w:r>
          <w:rPr>
            <w:rFonts w:asciiTheme="majorHAnsi" w:hAnsiTheme="majorHAnsi" w:cstheme="majorHAnsi"/>
          </w:rPr>
          <w:t>TrackAdemy shall</w:t>
        </w:r>
      </w:ins>
      <w:ins w:id="3101" w:author="Viens, Phillip" w:date="2018-05-13T07:49:00Z">
        <w:r w:rsidR="00561556">
          <w:rPr>
            <w:rFonts w:asciiTheme="majorHAnsi" w:hAnsiTheme="majorHAnsi" w:cstheme="majorHAnsi"/>
          </w:rPr>
          <w:t xml:space="preserve"> produce simple reports that produce information easily understandable to anyone who reads and writes English. </w:t>
        </w:r>
      </w:ins>
    </w:p>
    <w:p w14:paraId="24958661" w14:textId="5C43BE9C" w:rsidR="003C03D3" w:rsidDel="00347D30" w:rsidRDefault="00561556">
      <w:pPr>
        <w:ind w:left="2160"/>
        <w:jc w:val="both"/>
        <w:rPr>
          <w:ins w:id="3102" w:author="Viens, Phillip" w:date="2018-05-13T19:37:00Z"/>
          <w:del w:id="3103" w:author="Melissa McClure" w:date="2018-05-13T21:58:00Z"/>
          <w:rFonts w:asciiTheme="majorHAnsi" w:hAnsiTheme="majorHAnsi" w:cstheme="majorHAnsi"/>
        </w:rPr>
        <w:pPrChange w:id="3104" w:author="Melissa McClure" w:date="2018-05-13T21:53:00Z">
          <w:pPr>
            <w:ind w:left="2160"/>
          </w:pPr>
        </w:pPrChange>
      </w:pPr>
      <w:ins w:id="3105" w:author="Viens, Phillip" w:date="2018-05-13T07:49:00Z">
        <w:r w:rsidRPr="00347D30">
          <w:rPr>
            <w:rFonts w:asciiTheme="majorHAnsi" w:hAnsiTheme="majorHAnsi" w:cstheme="majorHAnsi"/>
            <w:b/>
            <w:rPrChange w:id="3106" w:author="Melissa McClure" w:date="2018-05-13T21:57:00Z">
              <w:rPr>
                <w:rFonts w:asciiTheme="majorHAnsi" w:hAnsiTheme="majorHAnsi" w:cstheme="majorHAnsi"/>
              </w:rPr>
            </w:rPrChange>
          </w:rPr>
          <w:t>NFR 13.3.4</w:t>
        </w:r>
      </w:ins>
      <w:ins w:id="3107" w:author="Melissa McClure" w:date="2018-05-13T21:58:00Z">
        <w:r w:rsidR="00347D30">
          <w:rPr>
            <w:rFonts w:asciiTheme="majorHAnsi" w:hAnsiTheme="majorHAnsi" w:cstheme="majorHAnsi"/>
          </w:rPr>
          <w:tab/>
        </w:r>
      </w:ins>
      <w:ins w:id="3108" w:author="Viens, Phillip" w:date="2018-05-13T07:49:00Z">
        <w:del w:id="3109" w:author="Melissa McClure" w:date="2018-05-13T21:58:00Z">
          <w:r w:rsidDel="00347D30">
            <w:rPr>
              <w:rFonts w:asciiTheme="majorHAnsi" w:hAnsiTheme="majorHAnsi" w:cstheme="majorHAnsi"/>
            </w:rPr>
            <w:delText xml:space="preserve"> </w:delText>
          </w:r>
        </w:del>
      </w:ins>
      <w:ins w:id="3110" w:author="Viens, Phillip" w:date="2018-05-13T07:50:00Z">
        <w:del w:id="3111" w:author="Melissa McClure" w:date="2018-05-13T21:58:00Z">
          <w:r w:rsidR="006E5E4F" w:rsidDel="00347D30">
            <w:rPr>
              <w:rFonts w:asciiTheme="majorHAnsi" w:hAnsiTheme="majorHAnsi" w:cstheme="majorHAnsi"/>
            </w:rPr>
            <w:delText>–</w:delText>
          </w:r>
        </w:del>
      </w:ins>
      <w:ins w:id="3112" w:author="Viens, Phillip" w:date="2018-05-13T07:49:00Z">
        <w:del w:id="3113" w:author="Melissa McClure" w:date="2018-05-13T21:58:00Z">
          <w:r w:rsidDel="00347D30">
            <w:rPr>
              <w:rFonts w:asciiTheme="majorHAnsi" w:hAnsiTheme="majorHAnsi" w:cstheme="majorHAnsi"/>
            </w:rPr>
            <w:delText xml:space="preserve"> </w:delText>
          </w:r>
        </w:del>
      </w:ins>
      <w:ins w:id="3114" w:author="Viens, Phillip" w:date="2018-05-13T07:50:00Z">
        <w:r w:rsidR="006E5E4F">
          <w:rPr>
            <w:rFonts w:asciiTheme="majorHAnsi" w:hAnsiTheme="majorHAnsi" w:cstheme="majorHAnsi"/>
          </w:rPr>
          <w:t xml:space="preserve">Student shall be able to check in to school using TrackAdemy in </w:t>
        </w:r>
      </w:ins>
      <w:ins w:id="3115" w:author="Melissa McClure" w:date="2018-05-13T21:58:00Z">
        <w:r w:rsidR="00347D30">
          <w:rPr>
            <w:rFonts w:asciiTheme="majorHAnsi" w:hAnsiTheme="majorHAnsi" w:cstheme="majorHAnsi"/>
          </w:rPr>
          <w:tab/>
        </w:r>
        <w:r w:rsidR="00347D30">
          <w:rPr>
            <w:rFonts w:asciiTheme="majorHAnsi" w:hAnsiTheme="majorHAnsi" w:cstheme="majorHAnsi"/>
          </w:rPr>
          <w:tab/>
        </w:r>
        <w:r w:rsidR="00347D30">
          <w:rPr>
            <w:rFonts w:asciiTheme="majorHAnsi" w:hAnsiTheme="majorHAnsi" w:cstheme="majorHAnsi"/>
          </w:rPr>
          <w:tab/>
        </w:r>
      </w:ins>
    </w:p>
    <w:p w14:paraId="634EDC2B" w14:textId="70F29044" w:rsidR="000302C5" w:rsidRDefault="006E5E4F">
      <w:pPr>
        <w:ind w:left="2160"/>
        <w:jc w:val="both"/>
        <w:rPr>
          <w:ins w:id="3116" w:author="Viens, Phillip" w:date="2018-05-13T07:50:00Z"/>
          <w:rFonts w:asciiTheme="majorHAnsi" w:hAnsiTheme="majorHAnsi" w:cstheme="majorHAnsi"/>
        </w:rPr>
        <w:pPrChange w:id="3117" w:author="Melissa McClure" w:date="2018-05-13T21:58:00Z">
          <w:pPr>
            <w:ind w:left="1440"/>
          </w:pPr>
        </w:pPrChange>
      </w:pPr>
      <w:ins w:id="3118" w:author="Viens, Phillip" w:date="2018-05-13T07:50:00Z">
        <w:r>
          <w:rPr>
            <w:rFonts w:asciiTheme="majorHAnsi" w:hAnsiTheme="majorHAnsi" w:cstheme="majorHAnsi"/>
          </w:rPr>
          <w:t>under five seconds</w:t>
        </w:r>
      </w:ins>
    </w:p>
    <w:p w14:paraId="0764B657" w14:textId="2DF4460F" w:rsidR="00B3259F" w:rsidRDefault="006E5E4F">
      <w:pPr>
        <w:ind w:left="3600" w:hanging="1440"/>
        <w:jc w:val="both"/>
        <w:rPr>
          <w:ins w:id="3119" w:author="Viens, Phillip" w:date="2018-05-13T08:04:00Z"/>
          <w:rFonts w:asciiTheme="majorHAnsi" w:hAnsiTheme="majorHAnsi" w:cstheme="majorHAnsi"/>
        </w:rPr>
        <w:pPrChange w:id="3120" w:author="Melissa McClure" w:date="2018-05-13T21:58:00Z">
          <w:pPr>
            <w:ind w:left="2160"/>
          </w:pPr>
        </w:pPrChange>
      </w:pPr>
      <w:ins w:id="3121" w:author="Viens, Phillip" w:date="2018-05-13T07:50:00Z">
        <w:r w:rsidRPr="00347D30">
          <w:rPr>
            <w:rFonts w:asciiTheme="majorHAnsi" w:hAnsiTheme="majorHAnsi" w:cstheme="majorHAnsi"/>
            <w:b/>
            <w:rPrChange w:id="3122" w:author="Melissa McClure" w:date="2018-05-13T21:57:00Z">
              <w:rPr>
                <w:rFonts w:asciiTheme="majorHAnsi" w:hAnsiTheme="majorHAnsi" w:cstheme="majorHAnsi"/>
              </w:rPr>
            </w:rPrChange>
          </w:rPr>
          <w:t>NFR 13.3.5</w:t>
        </w:r>
      </w:ins>
      <w:ins w:id="3123" w:author="Melissa McClure" w:date="2018-05-13T21:58:00Z">
        <w:r w:rsidR="00347D30">
          <w:rPr>
            <w:rFonts w:asciiTheme="majorHAnsi" w:hAnsiTheme="majorHAnsi" w:cstheme="majorHAnsi"/>
          </w:rPr>
          <w:tab/>
        </w:r>
      </w:ins>
      <w:ins w:id="3124" w:author="Viens, Phillip" w:date="2018-05-13T07:50:00Z">
        <w:del w:id="3125" w:author="Melissa McClure" w:date="2018-05-13T21:58:00Z">
          <w:r w:rsidDel="00347D30">
            <w:rPr>
              <w:rFonts w:asciiTheme="majorHAnsi" w:hAnsiTheme="majorHAnsi" w:cstheme="majorHAnsi"/>
            </w:rPr>
            <w:delText xml:space="preserve"> – </w:delText>
          </w:r>
        </w:del>
        <w:r>
          <w:rPr>
            <w:rFonts w:asciiTheme="majorHAnsi" w:hAnsiTheme="majorHAnsi" w:cstheme="majorHAnsi"/>
          </w:rPr>
          <w:t>A</w:t>
        </w:r>
      </w:ins>
      <w:ins w:id="3126" w:author="Viens, Phillip" w:date="2018-05-13T07:56:00Z">
        <w:r w:rsidR="00155CB0">
          <w:rPr>
            <w:rFonts w:asciiTheme="majorHAnsi" w:hAnsiTheme="majorHAnsi" w:cstheme="majorHAnsi"/>
          </w:rPr>
          <w:t>ll functionality of TrackAdemy shall be self</w:t>
        </w:r>
        <w:r w:rsidR="006B576A">
          <w:rPr>
            <w:rFonts w:asciiTheme="majorHAnsi" w:hAnsiTheme="majorHAnsi" w:cstheme="majorHAnsi"/>
          </w:rPr>
          <w:t>-explanatory</w:t>
        </w:r>
        <w:r w:rsidR="00155CB0">
          <w:rPr>
            <w:rFonts w:asciiTheme="majorHAnsi" w:hAnsiTheme="majorHAnsi" w:cstheme="majorHAnsi"/>
          </w:rPr>
          <w:t xml:space="preserve">. </w:t>
        </w:r>
      </w:ins>
      <w:ins w:id="3127" w:author="Viens, Phillip" w:date="2018-05-13T07:57:00Z">
        <w:r w:rsidR="003D276E">
          <w:rPr>
            <w:rFonts w:asciiTheme="majorHAnsi" w:hAnsiTheme="majorHAnsi" w:cstheme="majorHAnsi"/>
          </w:rPr>
          <w:t>Such as a student and administrator should know how to extend reports’ timelines</w:t>
        </w:r>
        <w:r w:rsidR="005322BF">
          <w:rPr>
            <w:rFonts w:asciiTheme="majorHAnsi" w:hAnsiTheme="majorHAnsi" w:cstheme="majorHAnsi"/>
          </w:rPr>
          <w:t xml:space="preserve"> and data is accurately represented.</w:t>
        </w:r>
      </w:ins>
    </w:p>
    <w:p w14:paraId="15C0D05D" w14:textId="65F1C6CE" w:rsidR="006E5E4F" w:rsidRPr="00713719" w:rsidRDefault="005322BF">
      <w:pPr>
        <w:ind w:left="2160"/>
        <w:jc w:val="both"/>
        <w:rPr>
          <w:ins w:id="3128" w:author="Viens, Phillip" w:date="2018-05-13T07:23:00Z"/>
          <w:rFonts w:asciiTheme="majorHAnsi" w:hAnsiTheme="majorHAnsi" w:cstheme="majorHAnsi"/>
          <w:rPrChange w:id="3129" w:author="Viens, Phillip" w:date="2018-05-13T07:42:00Z">
            <w:rPr>
              <w:ins w:id="3130" w:author="Viens, Phillip" w:date="2018-05-13T07:23:00Z"/>
              <w:rFonts w:asciiTheme="majorHAnsi" w:hAnsiTheme="majorHAnsi" w:cstheme="majorHAnsi"/>
              <w:b/>
            </w:rPr>
          </w:rPrChange>
        </w:rPr>
        <w:pPrChange w:id="3131" w:author="Melissa McClure" w:date="2018-05-13T21:53:00Z">
          <w:pPr>
            <w:ind w:left="720"/>
          </w:pPr>
        </w:pPrChange>
      </w:pPr>
      <w:ins w:id="3132" w:author="Viens, Phillip" w:date="2018-05-13T07:57:00Z">
        <w:r>
          <w:rPr>
            <w:rFonts w:asciiTheme="majorHAnsi" w:hAnsiTheme="majorHAnsi" w:cstheme="majorHAnsi"/>
          </w:rPr>
          <w:t xml:space="preserve"> </w:t>
        </w:r>
      </w:ins>
    </w:p>
    <w:p w14:paraId="59F9AA42" w14:textId="77777777" w:rsidR="00892882" w:rsidRDefault="00892882">
      <w:pPr>
        <w:ind w:left="720"/>
        <w:jc w:val="both"/>
        <w:rPr>
          <w:ins w:id="3133" w:author="Melissa McClure" w:date="2018-05-13T21:50:00Z"/>
          <w:rFonts w:asciiTheme="majorHAnsi" w:hAnsiTheme="majorHAnsi" w:cstheme="majorHAnsi"/>
          <w:b/>
        </w:rPr>
        <w:pPrChange w:id="3134" w:author="Melissa McClure" w:date="2018-05-13T21:53:00Z">
          <w:pPr>
            <w:ind w:left="720"/>
          </w:pPr>
        </w:pPrChange>
      </w:pPr>
    </w:p>
    <w:p w14:paraId="14D3AE6B" w14:textId="69DCE2E7" w:rsidR="00C14821" w:rsidRDefault="004F62E5">
      <w:pPr>
        <w:ind w:left="720"/>
        <w:jc w:val="both"/>
        <w:rPr>
          <w:ins w:id="3135" w:author="Viens, Phillip" w:date="2018-05-13T18:33:00Z"/>
          <w:rFonts w:asciiTheme="majorHAnsi" w:hAnsiTheme="majorHAnsi" w:cstheme="majorHAnsi"/>
          <w:b/>
        </w:rPr>
        <w:pPrChange w:id="3136" w:author="Melissa McClure" w:date="2018-05-13T21:53:00Z">
          <w:pPr>
            <w:ind w:left="720"/>
          </w:pPr>
        </w:pPrChange>
      </w:pPr>
      <w:ins w:id="3137" w:author="Viens, Phillip" w:date="2018-05-13T07:23:00Z">
        <w:r>
          <w:rPr>
            <w:rFonts w:asciiTheme="majorHAnsi" w:hAnsiTheme="majorHAnsi" w:cstheme="majorHAnsi"/>
            <w:b/>
          </w:rPr>
          <w:t xml:space="preserve">NFR 13.4 </w:t>
        </w:r>
      </w:ins>
      <w:ins w:id="3138" w:author="Viens, Phillip" w:date="2018-05-13T08:04:00Z">
        <w:r w:rsidR="00B3259F">
          <w:rPr>
            <w:rFonts w:asciiTheme="majorHAnsi" w:hAnsiTheme="majorHAnsi" w:cstheme="majorHAnsi"/>
            <w:b/>
          </w:rPr>
          <w:tab/>
        </w:r>
      </w:ins>
      <w:ins w:id="3139" w:author="Viens, Phillip" w:date="2018-05-13T07:23:00Z">
        <w:r>
          <w:rPr>
            <w:rFonts w:asciiTheme="majorHAnsi" w:hAnsiTheme="majorHAnsi" w:cstheme="majorHAnsi"/>
            <w:b/>
          </w:rPr>
          <w:t>D</w:t>
        </w:r>
      </w:ins>
      <w:ins w:id="3140" w:author="Viens, Phillip" w:date="2018-05-13T07:24:00Z">
        <w:r>
          <w:rPr>
            <w:rFonts w:asciiTheme="majorHAnsi" w:hAnsiTheme="majorHAnsi" w:cstheme="majorHAnsi"/>
            <w:b/>
          </w:rPr>
          <w:t>evelopment</w:t>
        </w:r>
      </w:ins>
    </w:p>
    <w:p w14:paraId="480B6580" w14:textId="0F3069B2" w:rsidR="005A3BC2" w:rsidRPr="000B2C6C" w:rsidRDefault="000B2C6C">
      <w:pPr>
        <w:ind w:left="3600" w:hanging="1440"/>
        <w:jc w:val="both"/>
        <w:rPr>
          <w:ins w:id="3141" w:author="Viens, Phillip" w:date="2018-05-13T08:35:00Z"/>
          <w:rFonts w:asciiTheme="majorHAnsi" w:hAnsiTheme="majorHAnsi" w:cstheme="majorHAnsi"/>
        </w:rPr>
        <w:pPrChange w:id="3142" w:author="Melissa McClure" w:date="2018-05-13T21:59:00Z">
          <w:pPr>
            <w:ind w:left="2160"/>
          </w:pPr>
        </w:pPrChange>
      </w:pPr>
      <w:ins w:id="3143" w:author="Viens, Phillip" w:date="2018-05-13T18:33:00Z">
        <w:r w:rsidRPr="00347D30">
          <w:rPr>
            <w:rFonts w:asciiTheme="majorHAnsi" w:hAnsiTheme="majorHAnsi" w:cstheme="majorHAnsi"/>
            <w:b/>
            <w:rPrChange w:id="3144" w:author="Melissa McClure" w:date="2018-05-13T21:58:00Z">
              <w:rPr>
                <w:rFonts w:asciiTheme="majorHAnsi" w:hAnsiTheme="majorHAnsi" w:cstheme="majorHAnsi"/>
              </w:rPr>
            </w:rPrChange>
          </w:rPr>
          <w:t>NFR 13.</w:t>
        </w:r>
      </w:ins>
      <w:ins w:id="3145" w:author="Viens, Phillip" w:date="2018-05-13T20:37:00Z">
        <w:r w:rsidR="00703AB0" w:rsidRPr="00347D30">
          <w:rPr>
            <w:rFonts w:asciiTheme="majorHAnsi" w:hAnsiTheme="majorHAnsi" w:cstheme="majorHAnsi"/>
            <w:b/>
            <w:rPrChange w:id="3146" w:author="Melissa McClure" w:date="2018-05-13T21:58:00Z">
              <w:rPr>
                <w:rFonts w:asciiTheme="majorHAnsi" w:hAnsiTheme="majorHAnsi" w:cstheme="majorHAnsi"/>
              </w:rPr>
            </w:rPrChange>
          </w:rPr>
          <w:t>4</w:t>
        </w:r>
      </w:ins>
      <w:ins w:id="3147" w:author="Viens, Phillip" w:date="2018-05-13T18:33:00Z">
        <w:r w:rsidRPr="00347D30">
          <w:rPr>
            <w:rFonts w:asciiTheme="majorHAnsi" w:hAnsiTheme="majorHAnsi" w:cstheme="majorHAnsi"/>
            <w:b/>
            <w:rPrChange w:id="3148" w:author="Melissa McClure" w:date="2018-05-13T21:58:00Z">
              <w:rPr>
                <w:rFonts w:asciiTheme="majorHAnsi" w:hAnsiTheme="majorHAnsi" w:cstheme="majorHAnsi"/>
              </w:rPr>
            </w:rPrChange>
          </w:rPr>
          <w:t>.1</w:t>
        </w:r>
      </w:ins>
      <w:ins w:id="3149" w:author="Melissa McClure" w:date="2018-05-13T21:59:00Z">
        <w:r w:rsidR="00347D30">
          <w:rPr>
            <w:rFonts w:asciiTheme="majorHAnsi" w:hAnsiTheme="majorHAnsi" w:cstheme="majorHAnsi"/>
          </w:rPr>
          <w:tab/>
        </w:r>
      </w:ins>
      <w:ins w:id="3150" w:author="Viens, Phillip" w:date="2018-05-13T18:33:00Z">
        <w:del w:id="3151" w:author="Melissa McClure" w:date="2018-05-13T21:59:00Z">
          <w:r w:rsidDel="00347D30">
            <w:rPr>
              <w:rFonts w:asciiTheme="majorHAnsi" w:hAnsiTheme="majorHAnsi" w:cstheme="majorHAnsi"/>
            </w:rPr>
            <w:delText>-</w:delText>
          </w:r>
          <w:r w:rsidR="00ED11B9" w:rsidDel="00347D30">
            <w:rPr>
              <w:rFonts w:asciiTheme="majorHAnsi" w:hAnsiTheme="majorHAnsi" w:cstheme="majorHAnsi"/>
            </w:rPr>
            <w:delText xml:space="preserve"> </w:delText>
          </w:r>
        </w:del>
        <w:r w:rsidR="00ED11B9">
          <w:rPr>
            <w:rFonts w:asciiTheme="majorHAnsi" w:hAnsiTheme="majorHAnsi" w:cstheme="majorHAnsi"/>
          </w:rPr>
          <w:t xml:space="preserve">TrackAdemy shall be </w:t>
        </w:r>
      </w:ins>
      <w:ins w:id="3152" w:author="Viens, Phillip" w:date="2018-05-13T18:41:00Z">
        <w:r w:rsidR="001D2802">
          <w:rPr>
            <w:rFonts w:asciiTheme="majorHAnsi" w:hAnsiTheme="majorHAnsi" w:cstheme="majorHAnsi"/>
          </w:rPr>
          <w:t xml:space="preserve">designed and </w:t>
        </w:r>
      </w:ins>
      <w:ins w:id="3153" w:author="Viens, Phillip" w:date="2018-05-13T18:33:00Z">
        <w:r w:rsidR="00ED11B9">
          <w:rPr>
            <w:rFonts w:asciiTheme="majorHAnsi" w:hAnsiTheme="majorHAnsi" w:cstheme="majorHAnsi"/>
          </w:rPr>
          <w:t xml:space="preserve">built using </w:t>
        </w:r>
        <w:r w:rsidR="001D50F0">
          <w:rPr>
            <w:rFonts w:asciiTheme="majorHAnsi" w:hAnsiTheme="majorHAnsi" w:cstheme="majorHAnsi"/>
          </w:rPr>
          <w:t>an ASP.Net Fram</w:t>
        </w:r>
      </w:ins>
      <w:ins w:id="3154" w:author="Viens, Phillip" w:date="2018-05-13T18:34:00Z">
        <w:r w:rsidR="001D50F0">
          <w:rPr>
            <w:rFonts w:asciiTheme="majorHAnsi" w:hAnsiTheme="majorHAnsi" w:cstheme="majorHAnsi"/>
          </w:rPr>
          <w:t>ework</w:t>
        </w:r>
      </w:ins>
      <w:ins w:id="3155" w:author="Viens, Phillip" w:date="2018-05-13T19:46:00Z">
        <w:r w:rsidR="00032520">
          <w:rPr>
            <w:rFonts w:asciiTheme="majorHAnsi" w:hAnsiTheme="majorHAnsi" w:cstheme="majorHAnsi"/>
          </w:rPr>
          <w:t xml:space="preserve"> with </w:t>
        </w:r>
      </w:ins>
      <w:ins w:id="3156" w:author="Viens, Phillip" w:date="2018-05-13T19:47:00Z">
        <w:r w:rsidR="00032520">
          <w:rPr>
            <w:rFonts w:asciiTheme="majorHAnsi" w:hAnsiTheme="majorHAnsi" w:cstheme="majorHAnsi"/>
          </w:rPr>
          <w:t xml:space="preserve">Razor </w:t>
        </w:r>
      </w:ins>
      <w:ins w:id="3157" w:author="Viens, Phillip" w:date="2018-05-13T19:49:00Z">
        <w:r w:rsidR="002F5235">
          <w:rPr>
            <w:rFonts w:asciiTheme="majorHAnsi" w:hAnsiTheme="majorHAnsi" w:cstheme="majorHAnsi"/>
          </w:rPr>
          <w:t>embedding server code in the web pages</w:t>
        </w:r>
      </w:ins>
      <w:ins w:id="3158" w:author="Viens, Phillip" w:date="2018-05-13T18:34:00Z">
        <w:r w:rsidR="001D50F0">
          <w:rPr>
            <w:rFonts w:asciiTheme="majorHAnsi" w:hAnsiTheme="majorHAnsi" w:cstheme="majorHAnsi"/>
          </w:rPr>
          <w:t>.</w:t>
        </w:r>
      </w:ins>
      <w:ins w:id="3159" w:author="Viens, Phillip" w:date="2018-05-13T18:43:00Z">
        <w:r w:rsidR="008D3391">
          <w:rPr>
            <w:rFonts w:asciiTheme="majorHAnsi" w:hAnsiTheme="majorHAnsi" w:cstheme="majorHAnsi"/>
          </w:rPr>
          <w:t xml:space="preserve"> </w:t>
        </w:r>
      </w:ins>
    </w:p>
    <w:p w14:paraId="0F9FB4EA" w14:textId="4F5386A3" w:rsidR="00C31B01" w:rsidRDefault="00C31B01">
      <w:pPr>
        <w:ind w:left="2160"/>
        <w:jc w:val="both"/>
        <w:rPr>
          <w:ins w:id="3160" w:author="Viens, Phillip" w:date="2018-05-13T08:36:00Z"/>
          <w:rFonts w:asciiTheme="majorHAnsi" w:hAnsiTheme="majorHAnsi" w:cstheme="majorHAnsi"/>
        </w:rPr>
        <w:pPrChange w:id="3161" w:author="Melissa McClure" w:date="2018-05-13T21:53:00Z">
          <w:pPr>
            <w:ind w:left="2160"/>
          </w:pPr>
        </w:pPrChange>
      </w:pPr>
      <w:ins w:id="3162" w:author="Viens, Phillip" w:date="2018-05-12T19:09:00Z">
        <w:r w:rsidRPr="00347D30">
          <w:rPr>
            <w:rFonts w:asciiTheme="majorHAnsi" w:hAnsiTheme="majorHAnsi" w:cstheme="majorHAnsi"/>
            <w:b/>
            <w:rPrChange w:id="3163" w:author="Melissa McClure" w:date="2018-05-13T21:58:00Z">
              <w:rPr>
                <w:rFonts w:asciiTheme="majorHAnsi" w:hAnsiTheme="majorHAnsi" w:cstheme="majorHAnsi"/>
              </w:rPr>
            </w:rPrChange>
          </w:rPr>
          <w:t>NFR 13.</w:t>
        </w:r>
      </w:ins>
      <w:ins w:id="3164" w:author="Viens, Phillip" w:date="2018-05-13T20:37:00Z">
        <w:r w:rsidR="00703AB0" w:rsidRPr="00347D30">
          <w:rPr>
            <w:rFonts w:asciiTheme="majorHAnsi" w:hAnsiTheme="majorHAnsi" w:cstheme="majorHAnsi"/>
            <w:b/>
            <w:rPrChange w:id="3165" w:author="Melissa McClure" w:date="2018-05-13T21:58:00Z">
              <w:rPr>
                <w:rFonts w:asciiTheme="majorHAnsi" w:hAnsiTheme="majorHAnsi" w:cstheme="majorHAnsi"/>
              </w:rPr>
            </w:rPrChange>
          </w:rPr>
          <w:t>4</w:t>
        </w:r>
      </w:ins>
      <w:ins w:id="3166" w:author="Viens, Phillip" w:date="2018-05-12T19:09:00Z">
        <w:r w:rsidRPr="00347D30">
          <w:rPr>
            <w:rFonts w:asciiTheme="majorHAnsi" w:hAnsiTheme="majorHAnsi" w:cstheme="majorHAnsi"/>
            <w:b/>
            <w:rPrChange w:id="3167" w:author="Melissa McClure" w:date="2018-05-13T21:58:00Z">
              <w:rPr>
                <w:rFonts w:asciiTheme="majorHAnsi" w:hAnsiTheme="majorHAnsi" w:cstheme="majorHAnsi"/>
              </w:rPr>
            </w:rPrChange>
          </w:rPr>
          <w:t>.</w:t>
        </w:r>
      </w:ins>
      <w:ins w:id="3168" w:author="Viens, Phillip" w:date="2018-05-13T18:34:00Z">
        <w:r w:rsidR="001D50F0" w:rsidRPr="00347D30">
          <w:rPr>
            <w:rFonts w:asciiTheme="majorHAnsi" w:hAnsiTheme="majorHAnsi" w:cstheme="majorHAnsi"/>
            <w:b/>
            <w:rPrChange w:id="3169" w:author="Melissa McClure" w:date="2018-05-13T21:58:00Z">
              <w:rPr>
                <w:rFonts w:asciiTheme="majorHAnsi" w:hAnsiTheme="majorHAnsi" w:cstheme="majorHAnsi"/>
              </w:rPr>
            </w:rPrChange>
          </w:rPr>
          <w:t>2</w:t>
        </w:r>
      </w:ins>
      <w:ins w:id="3170" w:author="Viens, Phillip" w:date="2018-05-12T19:09:00Z">
        <w:r>
          <w:rPr>
            <w:rFonts w:asciiTheme="majorHAnsi" w:hAnsiTheme="majorHAnsi" w:cstheme="majorHAnsi"/>
          </w:rPr>
          <w:t xml:space="preserve"> </w:t>
        </w:r>
      </w:ins>
      <w:ins w:id="3171" w:author="Melissa McClure" w:date="2018-05-13T21:59:00Z">
        <w:r w:rsidR="00347D30">
          <w:rPr>
            <w:rFonts w:asciiTheme="majorHAnsi" w:hAnsiTheme="majorHAnsi" w:cstheme="majorHAnsi"/>
          </w:rPr>
          <w:tab/>
        </w:r>
      </w:ins>
      <w:ins w:id="3172" w:author="Viens, Phillip" w:date="2018-05-13T08:15:00Z">
        <w:del w:id="3173" w:author="Melissa McClure" w:date="2018-05-13T21:59:00Z">
          <w:r w:rsidR="005C283F" w:rsidDel="00347D30">
            <w:rPr>
              <w:rFonts w:asciiTheme="majorHAnsi" w:hAnsiTheme="majorHAnsi" w:cstheme="majorHAnsi"/>
            </w:rPr>
            <w:delText>–</w:delText>
          </w:r>
        </w:del>
      </w:ins>
      <w:ins w:id="3174" w:author="Viens, Phillip" w:date="2018-05-12T19:09:00Z">
        <w:del w:id="3175" w:author="Melissa McClure" w:date="2018-05-13T21:59:00Z">
          <w:r w:rsidDel="00347D30">
            <w:rPr>
              <w:rFonts w:asciiTheme="majorHAnsi" w:hAnsiTheme="majorHAnsi" w:cstheme="majorHAnsi"/>
            </w:rPr>
            <w:delText xml:space="preserve"> </w:delText>
          </w:r>
        </w:del>
      </w:ins>
      <w:ins w:id="3176" w:author="Viens, Phillip" w:date="2018-05-13T08:18:00Z">
        <w:r w:rsidR="00810155">
          <w:rPr>
            <w:rFonts w:asciiTheme="majorHAnsi" w:hAnsiTheme="majorHAnsi" w:cstheme="majorHAnsi"/>
          </w:rPr>
          <w:t xml:space="preserve">All functionality shall be developed using </w:t>
        </w:r>
      </w:ins>
      <w:ins w:id="3177" w:author="Viens, Phillip" w:date="2018-05-13T08:34:00Z">
        <w:r w:rsidR="00764E97">
          <w:rPr>
            <w:rFonts w:asciiTheme="majorHAnsi" w:hAnsiTheme="majorHAnsi" w:cstheme="majorHAnsi"/>
          </w:rPr>
          <w:t>C</w:t>
        </w:r>
      </w:ins>
      <w:ins w:id="3178" w:author="Viens, Phillip" w:date="2018-05-13T08:18:00Z">
        <w:r w:rsidR="00810155">
          <w:rPr>
            <w:rFonts w:asciiTheme="majorHAnsi" w:hAnsiTheme="majorHAnsi" w:cstheme="majorHAnsi"/>
          </w:rPr>
          <w:t>#</w:t>
        </w:r>
      </w:ins>
      <w:ins w:id="3179" w:author="Viens, Phillip" w:date="2018-05-13T20:37:00Z">
        <w:r w:rsidR="00703AB0">
          <w:rPr>
            <w:rFonts w:asciiTheme="majorHAnsi" w:hAnsiTheme="majorHAnsi" w:cstheme="majorHAnsi"/>
          </w:rPr>
          <w:t>.</w:t>
        </w:r>
      </w:ins>
    </w:p>
    <w:p w14:paraId="02C53CF5" w14:textId="6F0FEFF3" w:rsidR="00334DA8" w:rsidRPr="00334DA8" w:rsidRDefault="000D4023">
      <w:pPr>
        <w:ind w:left="2160"/>
        <w:jc w:val="both"/>
        <w:rPr>
          <w:ins w:id="3180" w:author="Viens, Phillip" w:date="2018-05-13T08:21:00Z"/>
          <w:rFonts w:asciiTheme="majorHAnsi" w:hAnsiTheme="majorHAnsi" w:cstheme="majorHAnsi"/>
        </w:rPr>
        <w:pPrChange w:id="3181" w:author="Melissa McClure" w:date="2018-05-13T21:53:00Z">
          <w:pPr>
            <w:ind w:left="2160"/>
          </w:pPr>
        </w:pPrChange>
      </w:pPr>
      <w:ins w:id="3182" w:author="Viens, Phillip" w:date="2018-05-13T09:40:00Z">
        <w:r w:rsidRPr="00347D30">
          <w:rPr>
            <w:rFonts w:asciiTheme="majorHAnsi" w:hAnsiTheme="majorHAnsi" w:cstheme="majorHAnsi"/>
            <w:b/>
            <w:rPrChange w:id="3183" w:author="Melissa McClure" w:date="2018-05-13T21:59:00Z">
              <w:rPr>
                <w:rFonts w:asciiTheme="majorHAnsi" w:hAnsiTheme="majorHAnsi" w:cstheme="majorHAnsi"/>
              </w:rPr>
            </w:rPrChange>
          </w:rPr>
          <w:t>NFR 13.</w:t>
        </w:r>
      </w:ins>
      <w:ins w:id="3184" w:author="Viens, Phillip" w:date="2018-05-13T20:37:00Z">
        <w:r w:rsidR="00703AB0" w:rsidRPr="00347D30">
          <w:rPr>
            <w:rFonts w:asciiTheme="majorHAnsi" w:hAnsiTheme="majorHAnsi" w:cstheme="majorHAnsi"/>
            <w:b/>
            <w:rPrChange w:id="3185" w:author="Melissa McClure" w:date="2018-05-13T21:59:00Z">
              <w:rPr>
                <w:rFonts w:asciiTheme="majorHAnsi" w:hAnsiTheme="majorHAnsi" w:cstheme="majorHAnsi"/>
              </w:rPr>
            </w:rPrChange>
          </w:rPr>
          <w:t>4</w:t>
        </w:r>
      </w:ins>
      <w:ins w:id="3186" w:author="Viens, Phillip" w:date="2018-05-13T09:40:00Z">
        <w:r w:rsidRPr="00347D30">
          <w:rPr>
            <w:rFonts w:asciiTheme="majorHAnsi" w:hAnsiTheme="majorHAnsi" w:cstheme="majorHAnsi"/>
            <w:b/>
            <w:rPrChange w:id="3187" w:author="Melissa McClure" w:date="2018-05-13T21:59:00Z">
              <w:rPr>
                <w:rFonts w:asciiTheme="majorHAnsi" w:hAnsiTheme="majorHAnsi" w:cstheme="majorHAnsi"/>
              </w:rPr>
            </w:rPrChange>
          </w:rPr>
          <w:t>.3</w:t>
        </w:r>
      </w:ins>
      <w:ins w:id="3188" w:author="Melissa McClure" w:date="2018-05-13T21:59:00Z">
        <w:r w:rsidR="00347D30">
          <w:rPr>
            <w:rFonts w:asciiTheme="majorHAnsi" w:hAnsiTheme="majorHAnsi" w:cstheme="majorHAnsi"/>
          </w:rPr>
          <w:tab/>
        </w:r>
      </w:ins>
      <w:ins w:id="3189" w:author="Viens, Phillip" w:date="2018-05-13T09:40:00Z">
        <w:del w:id="3190" w:author="Melissa McClure" w:date="2018-05-13T21:59:00Z">
          <w:r w:rsidDel="00347D30">
            <w:rPr>
              <w:rFonts w:asciiTheme="majorHAnsi" w:hAnsiTheme="majorHAnsi" w:cstheme="majorHAnsi"/>
            </w:rPr>
            <w:delText xml:space="preserve"> </w:delText>
          </w:r>
        </w:del>
      </w:ins>
      <w:ins w:id="3191" w:author="Viens, Phillip" w:date="2018-05-13T09:41:00Z">
        <w:del w:id="3192" w:author="Melissa McClure" w:date="2018-05-13T21:59:00Z">
          <w:r w:rsidR="00D3164A" w:rsidDel="00347D30">
            <w:rPr>
              <w:rFonts w:asciiTheme="majorHAnsi" w:hAnsiTheme="majorHAnsi" w:cstheme="majorHAnsi"/>
            </w:rPr>
            <w:delText>–</w:delText>
          </w:r>
        </w:del>
      </w:ins>
      <w:ins w:id="3193" w:author="Viens, Phillip" w:date="2018-05-13T09:40:00Z">
        <w:del w:id="3194" w:author="Melissa McClure" w:date="2018-05-13T21:59:00Z">
          <w:r w:rsidDel="00347D30">
            <w:rPr>
              <w:rFonts w:asciiTheme="majorHAnsi" w:hAnsiTheme="majorHAnsi" w:cstheme="majorHAnsi"/>
            </w:rPr>
            <w:delText xml:space="preserve"> </w:delText>
          </w:r>
        </w:del>
      </w:ins>
      <w:ins w:id="3195" w:author="Viens, Phillip" w:date="2018-05-13T09:41:00Z">
        <w:r w:rsidR="00D3164A">
          <w:rPr>
            <w:rFonts w:asciiTheme="majorHAnsi" w:hAnsiTheme="majorHAnsi" w:cstheme="majorHAnsi"/>
          </w:rPr>
          <w:t>Web pages</w:t>
        </w:r>
      </w:ins>
      <w:ins w:id="3196" w:author="Viens, Phillip" w:date="2018-05-13T09:43:00Z">
        <w:r w:rsidR="00C76BBB">
          <w:rPr>
            <w:rFonts w:asciiTheme="majorHAnsi" w:hAnsiTheme="majorHAnsi" w:cstheme="majorHAnsi"/>
          </w:rPr>
          <w:t xml:space="preserve"> shall</w:t>
        </w:r>
      </w:ins>
      <w:ins w:id="3197" w:author="Viens, Phillip" w:date="2018-05-13T09:41:00Z">
        <w:r w:rsidR="00D3164A">
          <w:rPr>
            <w:rFonts w:asciiTheme="majorHAnsi" w:hAnsiTheme="majorHAnsi" w:cstheme="majorHAnsi"/>
          </w:rPr>
          <w:t xml:space="preserve"> be </w:t>
        </w:r>
      </w:ins>
      <w:ins w:id="3198" w:author="Viens, Phillip" w:date="2018-05-13T19:57:00Z">
        <w:r w:rsidR="00BD3F46">
          <w:rPr>
            <w:rFonts w:asciiTheme="majorHAnsi" w:hAnsiTheme="majorHAnsi" w:cstheme="majorHAnsi"/>
          </w:rPr>
          <w:t>structured</w:t>
        </w:r>
      </w:ins>
      <w:ins w:id="3199" w:author="Viens, Phillip" w:date="2018-05-13T09:41:00Z">
        <w:r w:rsidR="00D3164A">
          <w:rPr>
            <w:rFonts w:asciiTheme="majorHAnsi" w:hAnsiTheme="majorHAnsi" w:cstheme="majorHAnsi"/>
          </w:rPr>
          <w:t xml:space="preserve"> using HTML5.</w:t>
        </w:r>
      </w:ins>
    </w:p>
    <w:p w14:paraId="57C79FEC" w14:textId="77777777" w:rsidR="00BD3F46" w:rsidDel="00892882" w:rsidRDefault="00BD3F46">
      <w:pPr>
        <w:ind w:left="2160"/>
        <w:rPr>
          <w:ins w:id="3200" w:author="Viens, Phillip" w:date="2018-05-13T08:21:00Z"/>
          <w:del w:id="3201" w:author="Melissa McClure" w:date="2018-05-13T21:50:00Z"/>
          <w:rFonts w:asciiTheme="majorHAnsi" w:hAnsiTheme="majorHAnsi" w:cstheme="majorHAnsi"/>
        </w:rPr>
        <w:pPrChange w:id="3202" w:author="Viens, Phillip" w:date="2018-05-13T19:57:00Z">
          <w:pPr>
            <w:ind w:left="720"/>
          </w:pPr>
        </w:pPrChange>
      </w:pPr>
    </w:p>
    <w:p w14:paraId="14819CCD" w14:textId="77777777" w:rsidR="00FD26B7" w:rsidRDefault="00FD26B7" w:rsidP="0EF8317B">
      <w:pPr>
        <w:ind w:left="720"/>
        <w:rPr>
          <w:ins w:id="3203" w:author="Viens, Phillip" w:date="2018-05-13T21:29:00Z"/>
          <w:rFonts w:asciiTheme="majorHAnsi" w:hAnsiTheme="majorHAnsi" w:cstheme="majorHAnsi"/>
          <w:b/>
        </w:rPr>
      </w:pPr>
    </w:p>
    <w:p w14:paraId="31C01208" w14:textId="6AC0D556" w:rsidR="005C283F" w:rsidRPr="002F20BC" w:rsidRDefault="00B336A6" w:rsidP="0EF8317B">
      <w:pPr>
        <w:ind w:left="720"/>
        <w:rPr>
          <w:ins w:id="3204" w:author="Viens, Phillip" w:date="2018-05-13T08:20:00Z"/>
          <w:rFonts w:asciiTheme="majorHAnsi" w:hAnsiTheme="majorHAnsi" w:cstheme="majorHAnsi"/>
          <w:b/>
          <w:rPrChange w:id="3205" w:author="Viens, Phillip" w:date="2018-05-13T08:30:00Z">
            <w:rPr>
              <w:ins w:id="3206" w:author="Viens, Phillip" w:date="2018-05-13T08:20:00Z"/>
              <w:rFonts w:asciiTheme="majorHAnsi" w:hAnsiTheme="majorHAnsi" w:cstheme="majorHAnsi"/>
            </w:rPr>
          </w:rPrChange>
        </w:rPr>
      </w:pPr>
      <w:ins w:id="3207" w:author="Viens, Phillip" w:date="2018-05-13T08:15:00Z">
        <w:r w:rsidRPr="002F20BC">
          <w:rPr>
            <w:rFonts w:asciiTheme="majorHAnsi" w:hAnsiTheme="majorHAnsi" w:cstheme="majorHAnsi"/>
            <w:b/>
            <w:rPrChange w:id="3208" w:author="Viens, Phillip" w:date="2018-05-13T08:30:00Z">
              <w:rPr>
                <w:rFonts w:asciiTheme="majorHAnsi" w:hAnsiTheme="majorHAnsi" w:cstheme="majorHAnsi"/>
              </w:rPr>
            </w:rPrChange>
          </w:rPr>
          <w:t>NFR 13.5</w:t>
        </w:r>
        <w:r w:rsidRPr="002F20BC">
          <w:rPr>
            <w:rFonts w:asciiTheme="majorHAnsi" w:hAnsiTheme="majorHAnsi" w:cstheme="majorHAnsi"/>
            <w:b/>
            <w:rPrChange w:id="3209" w:author="Viens, Phillip" w:date="2018-05-13T08:30:00Z">
              <w:rPr>
                <w:rFonts w:asciiTheme="majorHAnsi" w:hAnsiTheme="majorHAnsi" w:cstheme="majorHAnsi"/>
              </w:rPr>
            </w:rPrChange>
          </w:rPr>
          <w:tab/>
        </w:r>
      </w:ins>
      <w:ins w:id="3210" w:author="Viens, Phillip" w:date="2018-05-13T08:20:00Z">
        <w:r w:rsidR="002D6ACB" w:rsidRPr="002F20BC">
          <w:rPr>
            <w:rFonts w:asciiTheme="majorHAnsi" w:hAnsiTheme="majorHAnsi" w:cstheme="majorHAnsi"/>
            <w:b/>
            <w:rPrChange w:id="3211" w:author="Viens, Phillip" w:date="2018-05-13T08:30:00Z">
              <w:rPr>
                <w:rFonts w:asciiTheme="majorHAnsi" w:hAnsiTheme="majorHAnsi" w:cstheme="majorHAnsi"/>
              </w:rPr>
            </w:rPrChange>
          </w:rPr>
          <w:t>Scalability</w:t>
        </w:r>
      </w:ins>
    </w:p>
    <w:p w14:paraId="1AA83F7E" w14:textId="5A0586DC" w:rsidR="00466751" w:rsidRDefault="002D6ACB" w:rsidP="0EF8317B">
      <w:pPr>
        <w:ind w:left="720"/>
        <w:rPr>
          <w:ins w:id="3212" w:author="Viens, Phillip" w:date="2018-05-13T08:22:00Z"/>
          <w:rFonts w:asciiTheme="majorHAnsi" w:hAnsiTheme="majorHAnsi" w:cstheme="majorHAnsi"/>
        </w:rPr>
      </w:pPr>
      <w:ins w:id="3213" w:author="Viens, Phillip" w:date="2018-05-13T08:20:00Z">
        <w:r>
          <w:rPr>
            <w:rFonts w:asciiTheme="majorHAnsi" w:hAnsiTheme="majorHAnsi" w:cstheme="majorHAnsi"/>
          </w:rPr>
          <w:tab/>
        </w:r>
        <w:r>
          <w:rPr>
            <w:rFonts w:asciiTheme="majorHAnsi" w:hAnsiTheme="majorHAnsi" w:cstheme="majorHAnsi"/>
          </w:rPr>
          <w:tab/>
        </w:r>
        <w:del w:id="3214" w:author="Melissa McClure" w:date="2018-05-13T21:50:00Z">
          <w:r w:rsidDel="00892882">
            <w:rPr>
              <w:rFonts w:asciiTheme="majorHAnsi" w:hAnsiTheme="majorHAnsi" w:cstheme="majorHAnsi"/>
            </w:rPr>
            <w:delText xml:space="preserve">NFR 13.5.1 – </w:delText>
          </w:r>
        </w:del>
        <w:r>
          <w:rPr>
            <w:rFonts w:asciiTheme="majorHAnsi" w:hAnsiTheme="majorHAnsi" w:cstheme="majorHAnsi"/>
          </w:rPr>
          <w:t>Scalabil</w:t>
        </w:r>
        <w:r w:rsidR="00466751">
          <w:rPr>
            <w:rFonts w:asciiTheme="majorHAnsi" w:hAnsiTheme="majorHAnsi" w:cstheme="majorHAnsi"/>
          </w:rPr>
          <w:t>i</w:t>
        </w:r>
        <w:r>
          <w:rPr>
            <w:rFonts w:asciiTheme="majorHAnsi" w:hAnsiTheme="majorHAnsi" w:cstheme="majorHAnsi"/>
          </w:rPr>
          <w:t>ty</w:t>
        </w:r>
        <w:r w:rsidR="00466751">
          <w:rPr>
            <w:rFonts w:asciiTheme="majorHAnsi" w:hAnsiTheme="majorHAnsi" w:cstheme="majorHAnsi"/>
          </w:rPr>
          <w:t xml:space="preserve"> is not required for this project.</w:t>
        </w:r>
      </w:ins>
    </w:p>
    <w:p w14:paraId="4A7B0649" w14:textId="77777777" w:rsidR="00800025" w:rsidRDefault="00800025" w:rsidP="0EF8317B">
      <w:pPr>
        <w:ind w:left="720"/>
        <w:rPr>
          <w:ins w:id="3215" w:author="Viens, Phillip" w:date="2018-05-13T08:22:00Z"/>
          <w:rFonts w:asciiTheme="majorHAnsi" w:hAnsiTheme="majorHAnsi" w:cstheme="majorHAnsi"/>
        </w:rPr>
      </w:pPr>
    </w:p>
    <w:p w14:paraId="6A352FFE" w14:textId="43420D46" w:rsidR="00800025" w:rsidRPr="002F20BC" w:rsidRDefault="00800025" w:rsidP="0EF8317B">
      <w:pPr>
        <w:ind w:left="720"/>
        <w:rPr>
          <w:ins w:id="3216" w:author="Viens, Phillip" w:date="2018-05-13T08:22:00Z"/>
          <w:rFonts w:asciiTheme="majorHAnsi" w:hAnsiTheme="majorHAnsi" w:cstheme="majorHAnsi"/>
          <w:b/>
          <w:rPrChange w:id="3217" w:author="Viens, Phillip" w:date="2018-05-13T08:30:00Z">
            <w:rPr>
              <w:ins w:id="3218" w:author="Viens, Phillip" w:date="2018-05-13T08:22:00Z"/>
              <w:rFonts w:asciiTheme="majorHAnsi" w:hAnsiTheme="majorHAnsi" w:cstheme="majorHAnsi"/>
            </w:rPr>
          </w:rPrChange>
        </w:rPr>
      </w:pPr>
      <w:ins w:id="3219" w:author="Viens, Phillip" w:date="2018-05-13T08:22:00Z">
        <w:r w:rsidRPr="002F20BC">
          <w:rPr>
            <w:rFonts w:asciiTheme="majorHAnsi" w:hAnsiTheme="majorHAnsi" w:cstheme="majorHAnsi"/>
            <w:b/>
            <w:rPrChange w:id="3220" w:author="Viens, Phillip" w:date="2018-05-13T08:30:00Z">
              <w:rPr>
                <w:rFonts w:asciiTheme="majorHAnsi" w:hAnsiTheme="majorHAnsi" w:cstheme="majorHAnsi"/>
              </w:rPr>
            </w:rPrChange>
          </w:rPr>
          <w:t xml:space="preserve">NFR 13.6 </w:t>
        </w:r>
        <w:r w:rsidRPr="002F20BC">
          <w:rPr>
            <w:rFonts w:asciiTheme="majorHAnsi" w:hAnsiTheme="majorHAnsi" w:cstheme="majorHAnsi"/>
            <w:b/>
            <w:rPrChange w:id="3221" w:author="Viens, Phillip" w:date="2018-05-13T08:30:00Z">
              <w:rPr>
                <w:rFonts w:asciiTheme="majorHAnsi" w:hAnsiTheme="majorHAnsi" w:cstheme="majorHAnsi"/>
              </w:rPr>
            </w:rPrChange>
          </w:rPr>
          <w:tab/>
          <w:t>Survivability</w:t>
        </w:r>
      </w:ins>
    </w:p>
    <w:p w14:paraId="7623ADD4" w14:textId="6B558ACC" w:rsidR="00800025" w:rsidRDefault="00800025" w:rsidP="0EF8317B">
      <w:pPr>
        <w:ind w:left="720"/>
        <w:rPr>
          <w:ins w:id="3222" w:author="Viens, Phillip" w:date="2018-05-13T08:22:00Z"/>
          <w:rFonts w:asciiTheme="majorHAnsi" w:hAnsiTheme="majorHAnsi" w:cstheme="majorHAnsi"/>
        </w:rPr>
      </w:pPr>
      <w:ins w:id="3223" w:author="Viens, Phillip" w:date="2018-05-13T08:22:00Z">
        <w:r>
          <w:rPr>
            <w:rFonts w:asciiTheme="majorHAnsi" w:hAnsiTheme="majorHAnsi" w:cstheme="majorHAnsi"/>
          </w:rPr>
          <w:tab/>
        </w:r>
        <w:r>
          <w:rPr>
            <w:rFonts w:asciiTheme="majorHAnsi" w:hAnsiTheme="majorHAnsi" w:cstheme="majorHAnsi"/>
          </w:rPr>
          <w:tab/>
        </w:r>
        <w:del w:id="3224" w:author="Melissa McClure" w:date="2018-05-13T21:50:00Z">
          <w:r w:rsidDel="00892882">
            <w:rPr>
              <w:rFonts w:asciiTheme="majorHAnsi" w:hAnsiTheme="majorHAnsi" w:cstheme="majorHAnsi"/>
            </w:rPr>
            <w:delText>NFR 13.6.1</w:delText>
          </w:r>
        </w:del>
      </w:ins>
      <w:ins w:id="3225" w:author="Viens, Phillip" w:date="2018-05-13T08:23:00Z">
        <w:del w:id="3226" w:author="Melissa McClure" w:date="2018-05-13T21:50:00Z">
          <w:r w:rsidDel="00892882">
            <w:rPr>
              <w:rFonts w:asciiTheme="majorHAnsi" w:hAnsiTheme="majorHAnsi" w:cstheme="majorHAnsi"/>
            </w:rPr>
            <w:delText>-</w:delText>
          </w:r>
        </w:del>
        <w:r>
          <w:rPr>
            <w:rFonts w:asciiTheme="majorHAnsi" w:hAnsiTheme="majorHAnsi" w:cstheme="majorHAnsi"/>
          </w:rPr>
          <w:t xml:space="preserve"> Survivability</w:t>
        </w:r>
      </w:ins>
      <w:ins w:id="3227" w:author="Viens, Phillip" w:date="2018-05-13T08:22:00Z">
        <w:r>
          <w:rPr>
            <w:rFonts w:asciiTheme="majorHAnsi" w:hAnsiTheme="majorHAnsi" w:cstheme="majorHAnsi"/>
          </w:rPr>
          <w:t xml:space="preserve"> is not required for this project.</w:t>
        </w:r>
      </w:ins>
    </w:p>
    <w:p w14:paraId="317E8A7C" w14:textId="77777777" w:rsidR="002F20BC" w:rsidRDefault="002F20BC" w:rsidP="0EF8317B">
      <w:pPr>
        <w:ind w:left="720"/>
        <w:rPr>
          <w:ins w:id="3228" w:author="Viens, Phillip" w:date="2018-05-13T08:31:00Z"/>
          <w:rFonts w:asciiTheme="majorHAnsi" w:hAnsiTheme="majorHAnsi" w:cstheme="majorHAnsi"/>
          <w:b/>
        </w:rPr>
      </w:pPr>
    </w:p>
    <w:p w14:paraId="02EFBAB2" w14:textId="553370E3" w:rsidR="00800025" w:rsidRPr="002F20BC" w:rsidRDefault="00800025" w:rsidP="0EF8317B">
      <w:pPr>
        <w:ind w:left="720"/>
        <w:rPr>
          <w:ins w:id="3229" w:author="Viens, Phillip" w:date="2018-05-13T08:22:00Z"/>
          <w:rFonts w:asciiTheme="majorHAnsi" w:hAnsiTheme="majorHAnsi" w:cstheme="majorHAnsi"/>
          <w:b/>
          <w:rPrChange w:id="3230" w:author="Viens, Phillip" w:date="2018-05-13T08:30:00Z">
            <w:rPr>
              <w:ins w:id="3231" w:author="Viens, Phillip" w:date="2018-05-13T08:22:00Z"/>
              <w:rFonts w:asciiTheme="majorHAnsi" w:hAnsiTheme="majorHAnsi" w:cstheme="majorHAnsi"/>
            </w:rPr>
          </w:rPrChange>
        </w:rPr>
      </w:pPr>
      <w:ins w:id="3232" w:author="Viens, Phillip" w:date="2018-05-13T08:22:00Z">
        <w:r w:rsidRPr="002F20BC">
          <w:rPr>
            <w:rFonts w:asciiTheme="majorHAnsi" w:hAnsiTheme="majorHAnsi" w:cstheme="majorHAnsi"/>
            <w:b/>
            <w:rPrChange w:id="3233" w:author="Viens, Phillip" w:date="2018-05-13T08:30:00Z">
              <w:rPr>
                <w:rFonts w:asciiTheme="majorHAnsi" w:hAnsiTheme="majorHAnsi" w:cstheme="majorHAnsi"/>
              </w:rPr>
            </w:rPrChange>
          </w:rPr>
          <w:t>NFR 13.7</w:t>
        </w:r>
        <w:r w:rsidRPr="002F20BC">
          <w:rPr>
            <w:rFonts w:asciiTheme="majorHAnsi" w:hAnsiTheme="majorHAnsi" w:cstheme="majorHAnsi"/>
            <w:b/>
            <w:rPrChange w:id="3234" w:author="Viens, Phillip" w:date="2018-05-13T08:30:00Z">
              <w:rPr>
                <w:rFonts w:asciiTheme="majorHAnsi" w:hAnsiTheme="majorHAnsi" w:cstheme="majorHAnsi"/>
              </w:rPr>
            </w:rPrChange>
          </w:rPr>
          <w:tab/>
          <w:t>Flexibility</w:t>
        </w:r>
      </w:ins>
    </w:p>
    <w:p w14:paraId="29A43833" w14:textId="3B738BA4" w:rsidR="00800025" w:rsidRDefault="00800025" w:rsidP="0EF8317B">
      <w:pPr>
        <w:ind w:left="720"/>
        <w:rPr>
          <w:ins w:id="3235" w:author="Viens, Phillip" w:date="2018-05-13T08:23:00Z"/>
          <w:rFonts w:asciiTheme="majorHAnsi" w:hAnsiTheme="majorHAnsi" w:cstheme="majorHAnsi"/>
        </w:rPr>
      </w:pPr>
      <w:ins w:id="3236" w:author="Viens, Phillip" w:date="2018-05-13T08:22:00Z">
        <w:r>
          <w:rPr>
            <w:rFonts w:asciiTheme="majorHAnsi" w:hAnsiTheme="majorHAnsi" w:cstheme="majorHAnsi"/>
          </w:rPr>
          <w:tab/>
        </w:r>
        <w:r>
          <w:rPr>
            <w:rFonts w:asciiTheme="majorHAnsi" w:hAnsiTheme="majorHAnsi" w:cstheme="majorHAnsi"/>
          </w:rPr>
          <w:tab/>
        </w:r>
      </w:ins>
      <w:ins w:id="3237" w:author="Viens, Phillip" w:date="2018-05-13T08:23:00Z">
        <w:del w:id="3238" w:author="Melissa McClure" w:date="2018-05-13T21:50:00Z">
          <w:r w:rsidDel="00892882">
            <w:rPr>
              <w:rFonts w:asciiTheme="majorHAnsi" w:hAnsiTheme="majorHAnsi" w:cstheme="majorHAnsi"/>
            </w:rPr>
            <w:delText xml:space="preserve">NFR 13.7.1- </w:delText>
          </w:r>
        </w:del>
        <w:r>
          <w:rPr>
            <w:rFonts w:asciiTheme="majorHAnsi" w:hAnsiTheme="majorHAnsi" w:cstheme="majorHAnsi"/>
          </w:rPr>
          <w:t>Flexibility is not required for this project.</w:t>
        </w:r>
      </w:ins>
      <w:ins w:id="3239" w:author="Viens, Phillip" w:date="2018-05-13T08:22:00Z">
        <w:r>
          <w:rPr>
            <w:rFonts w:asciiTheme="majorHAnsi" w:hAnsiTheme="majorHAnsi" w:cstheme="majorHAnsi"/>
          </w:rPr>
          <w:tab/>
        </w:r>
      </w:ins>
    </w:p>
    <w:p w14:paraId="5B6CC5B1" w14:textId="77777777" w:rsidR="002F20BC" w:rsidRDefault="002F20BC" w:rsidP="0EF8317B">
      <w:pPr>
        <w:ind w:left="720"/>
        <w:rPr>
          <w:ins w:id="3240" w:author="Viens, Phillip" w:date="2018-05-13T08:31:00Z"/>
          <w:rFonts w:asciiTheme="majorHAnsi" w:hAnsiTheme="majorHAnsi" w:cstheme="majorHAnsi"/>
          <w:b/>
        </w:rPr>
      </w:pPr>
    </w:p>
    <w:p w14:paraId="0E630C8C" w14:textId="5E937E9A" w:rsidR="00800025" w:rsidRPr="002F20BC" w:rsidRDefault="00BA15EB" w:rsidP="0EF8317B">
      <w:pPr>
        <w:ind w:left="720"/>
        <w:rPr>
          <w:ins w:id="3241" w:author="Viens, Phillip" w:date="2018-05-13T08:23:00Z"/>
          <w:rFonts w:asciiTheme="majorHAnsi" w:hAnsiTheme="majorHAnsi" w:cstheme="majorHAnsi"/>
          <w:b/>
          <w:rPrChange w:id="3242" w:author="Viens, Phillip" w:date="2018-05-13T08:30:00Z">
            <w:rPr>
              <w:ins w:id="3243" w:author="Viens, Phillip" w:date="2018-05-13T08:23:00Z"/>
              <w:rFonts w:asciiTheme="majorHAnsi" w:hAnsiTheme="majorHAnsi" w:cstheme="majorHAnsi"/>
            </w:rPr>
          </w:rPrChange>
        </w:rPr>
      </w:pPr>
      <w:ins w:id="3244" w:author="Viens, Phillip" w:date="2018-05-13T08:23:00Z">
        <w:r w:rsidRPr="002F20BC">
          <w:rPr>
            <w:rFonts w:asciiTheme="majorHAnsi" w:hAnsiTheme="majorHAnsi" w:cstheme="majorHAnsi"/>
            <w:b/>
            <w:rPrChange w:id="3245" w:author="Viens, Phillip" w:date="2018-05-13T08:30:00Z">
              <w:rPr>
                <w:rFonts w:asciiTheme="majorHAnsi" w:hAnsiTheme="majorHAnsi" w:cstheme="majorHAnsi"/>
              </w:rPr>
            </w:rPrChange>
          </w:rPr>
          <w:t>NFR 13.8</w:t>
        </w:r>
        <w:r w:rsidRPr="002F20BC">
          <w:rPr>
            <w:rFonts w:asciiTheme="majorHAnsi" w:hAnsiTheme="majorHAnsi" w:cstheme="majorHAnsi"/>
            <w:b/>
            <w:rPrChange w:id="3246" w:author="Viens, Phillip" w:date="2018-05-13T08:30:00Z">
              <w:rPr>
                <w:rFonts w:asciiTheme="majorHAnsi" w:hAnsiTheme="majorHAnsi" w:cstheme="majorHAnsi"/>
              </w:rPr>
            </w:rPrChange>
          </w:rPr>
          <w:tab/>
          <w:t>Maintainability</w:t>
        </w:r>
      </w:ins>
    </w:p>
    <w:p w14:paraId="3A73489B" w14:textId="238B0F02" w:rsidR="00BA15EB" w:rsidRDefault="00BA15EB" w:rsidP="00BA15EB">
      <w:pPr>
        <w:ind w:left="720"/>
        <w:rPr>
          <w:ins w:id="3247" w:author="Viens, Phillip" w:date="2018-05-13T08:24:00Z"/>
          <w:rFonts w:asciiTheme="majorHAnsi" w:hAnsiTheme="majorHAnsi" w:cstheme="majorHAnsi"/>
        </w:rPr>
      </w:pPr>
      <w:ins w:id="3248" w:author="Viens, Phillip" w:date="2018-05-13T08:23:00Z">
        <w:r>
          <w:rPr>
            <w:rFonts w:asciiTheme="majorHAnsi" w:hAnsiTheme="majorHAnsi" w:cstheme="majorHAnsi"/>
          </w:rPr>
          <w:tab/>
        </w:r>
        <w:r>
          <w:rPr>
            <w:rFonts w:asciiTheme="majorHAnsi" w:hAnsiTheme="majorHAnsi" w:cstheme="majorHAnsi"/>
          </w:rPr>
          <w:tab/>
        </w:r>
        <w:del w:id="3249" w:author="Melissa McClure" w:date="2018-05-13T21:50:00Z">
          <w:r w:rsidDel="00892882">
            <w:rPr>
              <w:rFonts w:asciiTheme="majorHAnsi" w:hAnsiTheme="majorHAnsi" w:cstheme="majorHAnsi"/>
            </w:rPr>
            <w:delText>NFR 13.</w:delText>
          </w:r>
        </w:del>
      </w:ins>
      <w:ins w:id="3250" w:author="Viens, Phillip" w:date="2018-05-13T08:24:00Z">
        <w:del w:id="3251" w:author="Melissa McClure" w:date="2018-05-13T21:50:00Z">
          <w:r w:rsidDel="00892882">
            <w:rPr>
              <w:rFonts w:asciiTheme="majorHAnsi" w:hAnsiTheme="majorHAnsi" w:cstheme="majorHAnsi"/>
            </w:rPr>
            <w:delText xml:space="preserve">8.1- </w:delText>
          </w:r>
        </w:del>
        <w:r>
          <w:rPr>
            <w:rFonts w:asciiTheme="majorHAnsi" w:hAnsiTheme="majorHAnsi" w:cstheme="majorHAnsi"/>
          </w:rPr>
          <w:t>Maintainability is not required for this project.</w:t>
        </w:r>
      </w:ins>
    </w:p>
    <w:p w14:paraId="629CF68F" w14:textId="77777777" w:rsidR="002F20BC" w:rsidRDefault="002F20BC" w:rsidP="00BA15EB">
      <w:pPr>
        <w:ind w:left="720"/>
        <w:rPr>
          <w:ins w:id="3252" w:author="Viens, Phillip" w:date="2018-05-13T08:31:00Z"/>
          <w:rFonts w:asciiTheme="majorHAnsi" w:hAnsiTheme="majorHAnsi" w:cstheme="majorHAnsi"/>
          <w:b/>
        </w:rPr>
      </w:pPr>
    </w:p>
    <w:p w14:paraId="4C355154" w14:textId="76E8F8C8" w:rsidR="00BA15EB" w:rsidRPr="002F20BC" w:rsidRDefault="00BA15EB" w:rsidP="00BA15EB">
      <w:pPr>
        <w:ind w:left="720"/>
        <w:rPr>
          <w:ins w:id="3253" w:author="Viens, Phillip" w:date="2018-05-13T08:24:00Z"/>
          <w:rFonts w:asciiTheme="majorHAnsi" w:hAnsiTheme="majorHAnsi" w:cstheme="majorHAnsi"/>
          <w:b/>
          <w:rPrChange w:id="3254" w:author="Viens, Phillip" w:date="2018-05-13T08:30:00Z">
            <w:rPr>
              <w:ins w:id="3255" w:author="Viens, Phillip" w:date="2018-05-13T08:24:00Z"/>
              <w:rFonts w:asciiTheme="majorHAnsi" w:hAnsiTheme="majorHAnsi" w:cstheme="majorHAnsi"/>
            </w:rPr>
          </w:rPrChange>
        </w:rPr>
      </w:pPr>
      <w:ins w:id="3256" w:author="Viens, Phillip" w:date="2018-05-13T08:24:00Z">
        <w:r w:rsidRPr="002F20BC">
          <w:rPr>
            <w:rFonts w:asciiTheme="majorHAnsi" w:hAnsiTheme="majorHAnsi" w:cstheme="majorHAnsi"/>
            <w:b/>
            <w:rPrChange w:id="3257" w:author="Viens, Phillip" w:date="2018-05-13T08:30:00Z">
              <w:rPr>
                <w:rFonts w:asciiTheme="majorHAnsi" w:hAnsiTheme="majorHAnsi" w:cstheme="majorHAnsi"/>
              </w:rPr>
            </w:rPrChange>
          </w:rPr>
          <w:t>NFR 13.9</w:t>
        </w:r>
        <w:r w:rsidRPr="002F20BC">
          <w:rPr>
            <w:rFonts w:asciiTheme="majorHAnsi" w:hAnsiTheme="majorHAnsi" w:cstheme="majorHAnsi"/>
            <w:b/>
            <w:rPrChange w:id="3258" w:author="Viens, Phillip" w:date="2018-05-13T08:30:00Z">
              <w:rPr>
                <w:rFonts w:asciiTheme="majorHAnsi" w:hAnsiTheme="majorHAnsi" w:cstheme="majorHAnsi"/>
              </w:rPr>
            </w:rPrChange>
          </w:rPr>
          <w:tab/>
          <w:t>Modifiability</w:t>
        </w:r>
      </w:ins>
    </w:p>
    <w:p w14:paraId="7B330374" w14:textId="28CB888F" w:rsidR="00BA15EB" w:rsidRDefault="00BA15EB" w:rsidP="00BA15EB">
      <w:pPr>
        <w:ind w:left="720"/>
        <w:rPr>
          <w:ins w:id="3259" w:author="Viens, Phillip" w:date="2018-05-13T08:25:00Z"/>
          <w:rFonts w:asciiTheme="majorHAnsi" w:hAnsiTheme="majorHAnsi" w:cstheme="majorHAnsi"/>
        </w:rPr>
      </w:pPr>
      <w:ins w:id="3260" w:author="Viens, Phillip" w:date="2018-05-13T08:24:00Z">
        <w:r>
          <w:rPr>
            <w:rFonts w:asciiTheme="majorHAnsi" w:hAnsiTheme="majorHAnsi" w:cstheme="majorHAnsi"/>
          </w:rPr>
          <w:tab/>
        </w:r>
        <w:r>
          <w:rPr>
            <w:rFonts w:asciiTheme="majorHAnsi" w:hAnsiTheme="majorHAnsi" w:cstheme="majorHAnsi"/>
          </w:rPr>
          <w:tab/>
        </w:r>
        <w:del w:id="3261" w:author="Melissa McClure" w:date="2018-05-13T21:51:00Z">
          <w:r w:rsidDel="00892882">
            <w:rPr>
              <w:rFonts w:asciiTheme="majorHAnsi" w:hAnsiTheme="majorHAnsi" w:cstheme="majorHAnsi"/>
            </w:rPr>
            <w:delText xml:space="preserve">NFR 13.9.1- </w:delText>
          </w:r>
        </w:del>
        <w:r>
          <w:rPr>
            <w:rFonts w:asciiTheme="majorHAnsi" w:hAnsiTheme="majorHAnsi" w:cstheme="majorHAnsi"/>
          </w:rPr>
          <w:t>Modifiability is not required for this proje</w:t>
        </w:r>
      </w:ins>
      <w:ins w:id="3262" w:author="Viens, Phillip" w:date="2018-05-13T08:25:00Z">
        <w:r>
          <w:rPr>
            <w:rFonts w:asciiTheme="majorHAnsi" w:hAnsiTheme="majorHAnsi" w:cstheme="majorHAnsi"/>
          </w:rPr>
          <w:t>ct.</w:t>
        </w:r>
      </w:ins>
    </w:p>
    <w:p w14:paraId="663205FC" w14:textId="77777777" w:rsidR="002F20BC" w:rsidRDefault="002F20BC" w:rsidP="00BA15EB">
      <w:pPr>
        <w:ind w:left="720"/>
        <w:rPr>
          <w:ins w:id="3263" w:author="Viens, Phillip" w:date="2018-05-13T08:31:00Z"/>
          <w:rFonts w:asciiTheme="majorHAnsi" w:hAnsiTheme="majorHAnsi" w:cstheme="majorHAnsi"/>
          <w:b/>
        </w:rPr>
      </w:pPr>
    </w:p>
    <w:p w14:paraId="672E2393" w14:textId="3AABA6FD" w:rsidR="00BA15EB" w:rsidRPr="002F20BC" w:rsidRDefault="008253F5" w:rsidP="00BA15EB">
      <w:pPr>
        <w:ind w:left="720"/>
        <w:rPr>
          <w:ins w:id="3264" w:author="Viens, Phillip" w:date="2018-05-13T08:26:00Z"/>
          <w:rFonts w:asciiTheme="majorHAnsi" w:hAnsiTheme="majorHAnsi" w:cstheme="majorHAnsi"/>
          <w:b/>
          <w:rPrChange w:id="3265" w:author="Viens, Phillip" w:date="2018-05-13T08:30:00Z">
            <w:rPr>
              <w:ins w:id="3266" w:author="Viens, Phillip" w:date="2018-05-13T08:26:00Z"/>
              <w:rFonts w:asciiTheme="majorHAnsi" w:hAnsiTheme="majorHAnsi" w:cstheme="majorHAnsi"/>
            </w:rPr>
          </w:rPrChange>
        </w:rPr>
      </w:pPr>
      <w:ins w:id="3267" w:author="Viens, Phillip" w:date="2018-05-13T08:25:00Z">
        <w:r w:rsidRPr="002F20BC">
          <w:rPr>
            <w:rFonts w:asciiTheme="majorHAnsi" w:hAnsiTheme="majorHAnsi" w:cstheme="majorHAnsi"/>
            <w:b/>
            <w:rPrChange w:id="3268" w:author="Viens, Phillip" w:date="2018-05-13T08:30:00Z">
              <w:rPr>
                <w:rFonts w:asciiTheme="majorHAnsi" w:hAnsiTheme="majorHAnsi" w:cstheme="majorHAnsi"/>
              </w:rPr>
            </w:rPrChange>
          </w:rPr>
          <w:t>NFR 13.10</w:t>
        </w:r>
        <w:r w:rsidRPr="002F20BC">
          <w:rPr>
            <w:rFonts w:asciiTheme="majorHAnsi" w:hAnsiTheme="majorHAnsi" w:cstheme="majorHAnsi"/>
            <w:b/>
            <w:rPrChange w:id="3269" w:author="Viens, Phillip" w:date="2018-05-13T08:30:00Z">
              <w:rPr>
                <w:rFonts w:asciiTheme="majorHAnsi" w:hAnsiTheme="majorHAnsi" w:cstheme="majorHAnsi"/>
              </w:rPr>
            </w:rPrChange>
          </w:rPr>
          <w:tab/>
        </w:r>
      </w:ins>
      <w:ins w:id="3270" w:author="Viens, Phillip" w:date="2018-05-13T08:26:00Z">
        <w:r w:rsidR="006247EE" w:rsidRPr="002F20BC">
          <w:rPr>
            <w:rFonts w:asciiTheme="majorHAnsi" w:hAnsiTheme="majorHAnsi" w:cstheme="majorHAnsi"/>
            <w:b/>
            <w:rPrChange w:id="3271" w:author="Viens, Phillip" w:date="2018-05-13T08:30:00Z">
              <w:rPr>
                <w:rFonts w:asciiTheme="majorHAnsi" w:hAnsiTheme="majorHAnsi" w:cstheme="majorHAnsi"/>
              </w:rPr>
            </w:rPrChange>
          </w:rPr>
          <w:t>Verifiability</w:t>
        </w:r>
      </w:ins>
    </w:p>
    <w:p w14:paraId="4A954A27" w14:textId="23429EB5" w:rsidR="006247EE" w:rsidRDefault="006247EE" w:rsidP="00BA15EB">
      <w:pPr>
        <w:ind w:left="720"/>
        <w:rPr>
          <w:ins w:id="3272" w:author="Viens, Phillip" w:date="2018-05-13T08:26:00Z"/>
          <w:rFonts w:asciiTheme="majorHAnsi" w:hAnsiTheme="majorHAnsi" w:cstheme="majorHAnsi"/>
        </w:rPr>
      </w:pPr>
      <w:ins w:id="3273" w:author="Viens, Phillip" w:date="2018-05-13T08:26:00Z">
        <w:r>
          <w:rPr>
            <w:rFonts w:asciiTheme="majorHAnsi" w:hAnsiTheme="majorHAnsi" w:cstheme="majorHAnsi"/>
          </w:rPr>
          <w:tab/>
        </w:r>
        <w:r>
          <w:rPr>
            <w:rFonts w:asciiTheme="majorHAnsi" w:hAnsiTheme="majorHAnsi" w:cstheme="majorHAnsi"/>
          </w:rPr>
          <w:tab/>
        </w:r>
        <w:del w:id="3274" w:author="Melissa McClure" w:date="2018-05-13T21:51:00Z">
          <w:r w:rsidDel="00892882">
            <w:rPr>
              <w:rFonts w:asciiTheme="majorHAnsi" w:hAnsiTheme="majorHAnsi" w:cstheme="majorHAnsi"/>
            </w:rPr>
            <w:delText xml:space="preserve">NFR 13.10.1- </w:delText>
          </w:r>
        </w:del>
        <w:r>
          <w:rPr>
            <w:rFonts w:asciiTheme="majorHAnsi" w:hAnsiTheme="majorHAnsi" w:cstheme="majorHAnsi"/>
          </w:rPr>
          <w:t>Verifiability is not required for this project.</w:t>
        </w:r>
      </w:ins>
    </w:p>
    <w:p w14:paraId="67504BCA" w14:textId="77777777" w:rsidR="002F20BC" w:rsidRDefault="002F20BC" w:rsidP="00BA15EB">
      <w:pPr>
        <w:ind w:left="720"/>
        <w:rPr>
          <w:ins w:id="3275" w:author="Viens, Phillip" w:date="2018-05-13T08:31:00Z"/>
          <w:rFonts w:asciiTheme="majorHAnsi" w:hAnsiTheme="majorHAnsi" w:cstheme="majorHAnsi"/>
          <w:b/>
        </w:rPr>
      </w:pPr>
    </w:p>
    <w:p w14:paraId="2AF05C2B" w14:textId="37B1EC82" w:rsidR="006247EE" w:rsidRPr="002F20BC" w:rsidRDefault="006247EE" w:rsidP="00BA15EB">
      <w:pPr>
        <w:ind w:left="720"/>
        <w:rPr>
          <w:ins w:id="3276" w:author="Viens, Phillip" w:date="2018-05-13T08:27:00Z"/>
          <w:rFonts w:asciiTheme="majorHAnsi" w:hAnsiTheme="majorHAnsi" w:cstheme="majorHAnsi"/>
          <w:b/>
          <w:rPrChange w:id="3277" w:author="Viens, Phillip" w:date="2018-05-13T08:30:00Z">
            <w:rPr>
              <w:ins w:id="3278" w:author="Viens, Phillip" w:date="2018-05-13T08:27:00Z"/>
              <w:rFonts w:asciiTheme="majorHAnsi" w:hAnsiTheme="majorHAnsi" w:cstheme="majorHAnsi"/>
            </w:rPr>
          </w:rPrChange>
        </w:rPr>
      </w:pPr>
      <w:ins w:id="3279" w:author="Viens, Phillip" w:date="2018-05-13T08:26:00Z">
        <w:r w:rsidRPr="002F20BC">
          <w:rPr>
            <w:rFonts w:asciiTheme="majorHAnsi" w:hAnsiTheme="majorHAnsi" w:cstheme="majorHAnsi"/>
            <w:b/>
            <w:rPrChange w:id="3280" w:author="Viens, Phillip" w:date="2018-05-13T08:30:00Z">
              <w:rPr>
                <w:rFonts w:asciiTheme="majorHAnsi" w:hAnsiTheme="majorHAnsi" w:cstheme="majorHAnsi"/>
              </w:rPr>
            </w:rPrChange>
          </w:rPr>
          <w:t>NFR 13.11</w:t>
        </w:r>
        <w:r w:rsidRPr="002F20BC">
          <w:rPr>
            <w:rFonts w:asciiTheme="majorHAnsi" w:hAnsiTheme="majorHAnsi" w:cstheme="majorHAnsi"/>
            <w:b/>
            <w:rPrChange w:id="3281" w:author="Viens, Phillip" w:date="2018-05-13T08:30:00Z">
              <w:rPr>
                <w:rFonts w:asciiTheme="majorHAnsi" w:hAnsiTheme="majorHAnsi" w:cstheme="majorHAnsi"/>
              </w:rPr>
            </w:rPrChange>
          </w:rPr>
          <w:tab/>
        </w:r>
        <w:del w:id="3282" w:author="Melissa McClure" w:date="2018-05-13T21:51:00Z">
          <w:r w:rsidRPr="002F20BC" w:rsidDel="00892882">
            <w:rPr>
              <w:rFonts w:asciiTheme="majorHAnsi" w:hAnsiTheme="majorHAnsi" w:cstheme="majorHAnsi"/>
              <w:b/>
              <w:rPrChange w:id="3283" w:author="Viens, Phillip" w:date="2018-05-13T08:30:00Z">
                <w:rPr>
                  <w:rFonts w:asciiTheme="majorHAnsi" w:hAnsiTheme="majorHAnsi" w:cstheme="majorHAnsi"/>
                </w:rPr>
              </w:rPrChange>
            </w:rPr>
            <w:delText>Ins</w:delText>
          </w:r>
        </w:del>
      </w:ins>
      <w:ins w:id="3284" w:author="Viens, Phillip" w:date="2018-05-13T08:27:00Z">
        <w:del w:id="3285" w:author="Melissa McClure" w:date="2018-05-13T21:51:00Z">
          <w:r w:rsidRPr="002F20BC" w:rsidDel="00892882">
            <w:rPr>
              <w:rFonts w:asciiTheme="majorHAnsi" w:hAnsiTheme="majorHAnsi" w:cstheme="majorHAnsi"/>
              <w:b/>
              <w:rPrChange w:id="3286" w:author="Viens, Phillip" w:date="2018-05-13T08:30:00Z">
                <w:rPr>
                  <w:rFonts w:asciiTheme="majorHAnsi" w:hAnsiTheme="majorHAnsi" w:cstheme="majorHAnsi"/>
                </w:rPr>
              </w:rPrChange>
            </w:rPr>
            <w:delText>tallability</w:delText>
          </w:r>
        </w:del>
      </w:ins>
      <w:ins w:id="3287" w:author="Melissa McClure" w:date="2018-05-13T21:51:00Z">
        <w:r w:rsidR="00892882" w:rsidRPr="004929FC">
          <w:rPr>
            <w:rFonts w:asciiTheme="majorHAnsi" w:hAnsiTheme="majorHAnsi" w:cstheme="majorHAnsi"/>
            <w:b/>
          </w:rPr>
          <w:t>Install</w:t>
        </w:r>
        <w:r w:rsidR="00892882">
          <w:rPr>
            <w:rFonts w:asciiTheme="majorHAnsi" w:hAnsiTheme="majorHAnsi" w:cstheme="majorHAnsi"/>
            <w:b/>
          </w:rPr>
          <w:t>-</w:t>
        </w:r>
        <w:r w:rsidR="00892882" w:rsidRPr="004929FC">
          <w:rPr>
            <w:rFonts w:asciiTheme="majorHAnsi" w:hAnsiTheme="majorHAnsi" w:cstheme="majorHAnsi"/>
            <w:b/>
          </w:rPr>
          <w:t>ability</w:t>
        </w:r>
      </w:ins>
    </w:p>
    <w:p w14:paraId="772A8F64" w14:textId="7C0EDD49" w:rsidR="006247EE" w:rsidRDefault="006247EE" w:rsidP="00BA15EB">
      <w:pPr>
        <w:ind w:left="720"/>
        <w:rPr>
          <w:ins w:id="3288" w:author="Viens, Phillip" w:date="2018-05-13T08:27:00Z"/>
          <w:rFonts w:asciiTheme="majorHAnsi" w:hAnsiTheme="majorHAnsi" w:cstheme="majorHAnsi"/>
        </w:rPr>
      </w:pPr>
      <w:ins w:id="3289" w:author="Viens, Phillip" w:date="2018-05-13T08:27:00Z">
        <w:r>
          <w:rPr>
            <w:rFonts w:asciiTheme="majorHAnsi" w:hAnsiTheme="majorHAnsi" w:cstheme="majorHAnsi"/>
          </w:rPr>
          <w:tab/>
        </w:r>
        <w:r>
          <w:rPr>
            <w:rFonts w:asciiTheme="majorHAnsi" w:hAnsiTheme="majorHAnsi" w:cstheme="majorHAnsi"/>
          </w:rPr>
          <w:tab/>
        </w:r>
        <w:del w:id="3290" w:author="Melissa McClure" w:date="2018-05-13T21:51:00Z">
          <w:r w:rsidDel="00892882">
            <w:rPr>
              <w:rFonts w:asciiTheme="majorHAnsi" w:hAnsiTheme="majorHAnsi" w:cstheme="majorHAnsi"/>
            </w:rPr>
            <w:delText xml:space="preserve">NFR 13.11.1- </w:delText>
          </w:r>
        </w:del>
        <w:r>
          <w:rPr>
            <w:rFonts w:asciiTheme="majorHAnsi" w:hAnsiTheme="majorHAnsi" w:cstheme="majorHAnsi"/>
          </w:rPr>
          <w:t>Install</w:t>
        </w:r>
      </w:ins>
      <w:ins w:id="3291" w:author="Melissa McClure" w:date="2018-05-13T21:51:00Z">
        <w:r w:rsidR="00892882">
          <w:rPr>
            <w:rFonts w:asciiTheme="majorHAnsi" w:hAnsiTheme="majorHAnsi" w:cstheme="majorHAnsi"/>
          </w:rPr>
          <w:t>-</w:t>
        </w:r>
      </w:ins>
      <w:ins w:id="3292" w:author="Viens, Phillip" w:date="2018-05-13T08:29:00Z">
        <w:r w:rsidR="002F20BC">
          <w:rPr>
            <w:rFonts w:asciiTheme="majorHAnsi" w:hAnsiTheme="majorHAnsi" w:cstheme="majorHAnsi"/>
          </w:rPr>
          <w:t>a</w:t>
        </w:r>
      </w:ins>
      <w:ins w:id="3293" w:author="Viens, Phillip" w:date="2018-05-13T08:27:00Z">
        <w:r>
          <w:rPr>
            <w:rFonts w:asciiTheme="majorHAnsi" w:hAnsiTheme="majorHAnsi" w:cstheme="majorHAnsi"/>
          </w:rPr>
          <w:t>bility is not required for this project.</w:t>
        </w:r>
      </w:ins>
    </w:p>
    <w:p w14:paraId="3BB4F784" w14:textId="77777777" w:rsidR="002F20BC" w:rsidRDefault="002F20BC" w:rsidP="000168A8">
      <w:pPr>
        <w:ind w:left="720"/>
        <w:rPr>
          <w:ins w:id="3294" w:author="Viens, Phillip" w:date="2018-05-13T08:31:00Z"/>
          <w:rFonts w:asciiTheme="majorHAnsi" w:hAnsiTheme="majorHAnsi" w:cstheme="majorHAnsi"/>
          <w:b/>
        </w:rPr>
      </w:pPr>
    </w:p>
    <w:p w14:paraId="0ABB9B72" w14:textId="0E786485" w:rsidR="000168A8" w:rsidRPr="002F20BC" w:rsidRDefault="000168A8" w:rsidP="000168A8">
      <w:pPr>
        <w:ind w:left="720"/>
        <w:rPr>
          <w:ins w:id="3295" w:author="Viens, Phillip" w:date="2018-05-13T08:28:00Z"/>
          <w:rFonts w:asciiTheme="majorHAnsi" w:hAnsiTheme="majorHAnsi" w:cstheme="majorHAnsi"/>
          <w:b/>
          <w:rPrChange w:id="3296" w:author="Viens, Phillip" w:date="2018-05-13T08:30:00Z">
            <w:rPr>
              <w:ins w:id="3297" w:author="Viens, Phillip" w:date="2018-05-13T08:28:00Z"/>
              <w:rFonts w:asciiTheme="majorHAnsi" w:hAnsiTheme="majorHAnsi" w:cstheme="majorHAnsi"/>
            </w:rPr>
          </w:rPrChange>
        </w:rPr>
      </w:pPr>
      <w:ins w:id="3298" w:author="Viens, Phillip" w:date="2018-05-13T08:27:00Z">
        <w:r w:rsidRPr="002F20BC">
          <w:rPr>
            <w:rFonts w:asciiTheme="majorHAnsi" w:hAnsiTheme="majorHAnsi" w:cstheme="majorHAnsi"/>
            <w:b/>
            <w:rPrChange w:id="3299" w:author="Viens, Phillip" w:date="2018-05-13T08:30:00Z">
              <w:rPr>
                <w:rFonts w:asciiTheme="majorHAnsi" w:hAnsiTheme="majorHAnsi" w:cstheme="majorHAnsi"/>
              </w:rPr>
            </w:rPrChange>
          </w:rPr>
          <w:t xml:space="preserve">NFR 13.12 </w:t>
        </w:r>
        <w:r w:rsidRPr="002F20BC">
          <w:rPr>
            <w:rFonts w:asciiTheme="majorHAnsi" w:hAnsiTheme="majorHAnsi" w:cstheme="majorHAnsi"/>
            <w:b/>
            <w:rPrChange w:id="3300" w:author="Viens, Phillip" w:date="2018-05-13T08:30:00Z">
              <w:rPr>
                <w:rFonts w:asciiTheme="majorHAnsi" w:hAnsiTheme="majorHAnsi" w:cstheme="majorHAnsi"/>
              </w:rPr>
            </w:rPrChange>
          </w:rPr>
          <w:tab/>
          <w:t>Interoperabilit</w:t>
        </w:r>
      </w:ins>
      <w:ins w:id="3301" w:author="Viens, Phillip" w:date="2018-05-13T08:28:00Z">
        <w:r w:rsidRPr="002F20BC">
          <w:rPr>
            <w:rFonts w:asciiTheme="majorHAnsi" w:hAnsiTheme="majorHAnsi" w:cstheme="majorHAnsi"/>
            <w:b/>
            <w:rPrChange w:id="3302" w:author="Viens, Phillip" w:date="2018-05-13T08:30:00Z">
              <w:rPr>
                <w:rFonts w:asciiTheme="majorHAnsi" w:hAnsiTheme="majorHAnsi" w:cstheme="majorHAnsi"/>
              </w:rPr>
            </w:rPrChange>
          </w:rPr>
          <w:t>y</w:t>
        </w:r>
      </w:ins>
    </w:p>
    <w:p w14:paraId="071A08E1" w14:textId="614C2D48" w:rsidR="000168A8" w:rsidRDefault="000168A8" w:rsidP="000168A8">
      <w:pPr>
        <w:ind w:left="720"/>
        <w:rPr>
          <w:ins w:id="3303" w:author="Viens, Phillip" w:date="2018-05-13T08:28:00Z"/>
          <w:rFonts w:asciiTheme="majorHAnsi" w:hAnsiTheme="majorHAnsi" w:cstheme="majorHAnsi"/>
        </w:rPr>
      </w:pPr>
      <w:ins w:id="3304" w:author="Viens, Phillip" w:date="2018-05-13T08:28:00Z">
        <w:r>
          <w:rPr>
            <w:rFonts w:asciiTheme="majorHAnsi" w:hAnsiTheme="majorHAnsi" w:cstheme="majorHAnsi"/>
          </w:rPr>
          <w:tab/>
        </w:r>
        <w:r>
          <w:rPr>
            <w:rFonts w:asciiTheme="majorHAnsi" w:hAnsiTheme="majorHAnsi" w:cstheme="majorHAnsi"/>
          </w:rPr>
          <w:tab/>
        </w:r>
        <w:del w:id="3305" w:author="Melissa McClure" w:date="2018-05-13T21:51:00Z">
          <w:r w:rsidDel="00892882">
            <w:rPr>
              <w:rFonts w:asciiTheme="majorHAnsi" w:hAnsiTheme="majorHAnsi" w:cstheme="majorHAnsi"/>
            </w:rPr>
            <w:delText xml:space="preserve">NFR 13.12.1- </w:delText>
          </w:r>
        </w:del>
        <w:r>
          <w:rPr>
            <w:rFonts w:asciiTheme="majorHAnsi" w:hAnsiTheme="majorHAnsi" w:cstheme="majorHAnsi"/>
          </w:rPr>
          <w:t>Interoperability is not required for this project.</w:t>
        </w:r>
      </w:ins>
    </w:p>
    <w:p w14:paraId="1228EBC0" w14:textId="77777777" w:rsidR="002F20BC" w:rsidRDefault="002F20BC" w:rsidP="000168A8">
      <w:pPr>
        <w:ind w:left="720"/>
        <w:rPr>
          <w:ins w:id="3306" w:author="Viens, Phillip" w:date="2018-05-13T08:31:00Z"/>
          <w:rFonts w:asciiTheme="majorHAnsi" w:hAnsiTheme="majorHAnsi" w:cstheme="majorHAnsi"/>
          <w:b/>
        </w:rPr>
      </w:pPr>
    </w:p>
    <w:p w14:paraId="4C86580D" w14:textId="28885B72" w:rsidR="000168A8" w:rsidRPr="002F20BC" w:rsidRDefault="000168A8" w:rsidP="000168A8">
      <w:pPr>
        <w:ind w:left="720"/>
        <w:rPr>
          <w:ins w:id="3307" w:author="Viens, Phillip" w:date="2018-05-13T08:28:00Z"/>
          <w:rFonts w:asciiTheme="majorHAnsi" w:hAnsiTheme="majorHAnsi" w:cstheme="majorHAnsi"/>
          <w:b/>
          <w:rPrChange w:id="3308" w:author="Viens, Phillip" w:date="2018-05-13T08:30:00Z">
            <w:rPr>
              <w:ins w:id="3309" w:author="Viens, Phillip" w:date="2018-05-13T08:28:00Z"/>
              <w:rFonts w:asciiTheme="majorHAnsi" w:hAnsiTheme="majorHAnsi" w:cstheme="majorHAnsi"/>
            </w:rPr>
          </w:rPrChange>
        </w:rPr>
      </w:pPr>
      <w:ins w:id="3310" w:author="Viens, Phillip" w:date="2018-05-13T08:28:00Z">
        <w:r w:rsidRPr="002F20BC">
          <w:rPr>
            <w:rFonts w:asciiTheme="majorHAnsi" w:hAnsiTheme="majorHAnsi" w:cstheme="majorHAnsi"/>
            <w:b/>
            <w:rPrChange w:id="3311" w:author="Viens, Phillip" w:date="2018-05-13T08:30:00Z">
              <w:rPr>
                <w:rFonts w:asciiTheme="majorHAnsi" w:hAnsiTheme="majorHAnsi" w:cstheme="majorHAnsi"/>
              </w:rPr>
            </w:rPrChange>
          </w:rPr>
          <w:t>NFR 13.13</w:t>
        </w:r>
        <w:r w:rsidRPr="002F20BC">
          <w:rPr>
            <w:rFonts w:asciiTheme="majorHAnsi" w:hAnsiTheme="majorHAnsi" w:cstheme="majorHAnsi"/>
            <w:b/>
            <w:rPrChange w:id="3312" w:author="Viens, Phillip" w:date="2018-05-13T08:30:00Z">
              <w:rPr>
                <w:rFonts w:asciiTheme="majorHAnsi" w:hAnsiTheme="majorHAnsi" w:cstheme="majorHAnsi"/>
              </w:rPr>
            </w:rPrChange>
          </w:rPr>
          <w:tab/>
          <w:t>Portability</w:t>
        </w:r>
      </w:ins>
    </w:p>
    <w:p w14:paraId="4424549C" w14:textId="5175395C" w:rsidR="000168A8" w:rsidRDefault="000168A8" w:rsidP="000168A8">
      <w:pPr>
        <w:ind w:left="720"/>
        <w:rPr>
          <w:ins w:id="3313" w:author="Viens, Phillip" w:date="2018-05-13T08:28:00Z"/>
          <w:rFonts w:asciiTheme="majorHAnsi" w:hAnsiTheme="majorHAnsi" w:cstheme="majorHAnsi"/>
        </w:rPr>
      </w:pPr>
      <w:ins w:id="3314" w:author="Viens, Phillip" w:date="2018-05-13T08:28:00Z">
        <w:r>
          <w:rPr>
            <w:rFonts w:asciiTheme="majorHAnsi" w:hAnsiTheme="majorHAnsi" w:cstheme="majorHAnsi"/>
          </w:rPr>
          <w:tab/>
        </w:r>
        <w:r>
          <w:rPr>
            <w:rFonts w:asciiTheme="majorHAnsi" w:hAnsiTheme="majorHAnsi" w:cstheme="majorHAnsi"/>
          </w:rPr>
          <w:tab/>
        </w:r>
        <w:del w:id="3315" w:author="Melissa McClure" w:date="2018-05-13T21:51:00Z">
          <w:r w:rsidDel="00892882">
            <w:rPr>
              <w:rFonts w:asciiTheme="majorHAnsi" w:hAnsiTheme="majorHAnsi" w:cstheme="majorHAnsi"/>
            </w:rPr>
            <w:delText xml:space="preserve">NFR 13.13.1- </w:delText>
          </w:r>
        </w:del>
        <w:r>
          <w:rPr>
            <w:rFonts w:asciiTheme="majorHAnsi" w:hAnsiTheme="majorHAnsi" w:cstheme="majorHAnsi"/>
          </w:rPr>
          <w:t>Portability is not require</w:t>
        </w:r>
      </w:ins>
      <w:ins w:id="3316" w:author="Melissa McClure" w:date="2018-05-13T21:59:00Z">
        <w:r w:rsidR="00347D30">
          <w:rPr>
            <w:rFonts w:asciiTheme="majorHAnsi" w:hAnsiTheme="majorHAnsi" w:cstheme="majorHAnsi"/>
          </w:rPr>
          <w:t>d</w:t>
        </w:r>
      </w:ins>
      <w:ins w:id="3317" w:author="Viens, Phillip" w:date="2018-05-13T08:28:00Z">
        <w:r>
          <w:rPr>
            <w:rFonts w:asciiTheme="majorHAnsi" w:hAnsiTheme="majorHAnsi" w:cstheme="majorHAnsi"/>
          </w:rPr>
          <w:t xml:space="preserve"> for this project.</w:t>
        </w:r>
      </w:ins>
    </w:p>
    <w:p w14:paraId="6D48FFEA" w14:textId="77777777" w:rsidR="002F20BC" w:rsidDel="00892882" w:rsidRDefault="002F20BC" w:rsidP="000168A8">
      <w:pPr>
        <w:ind w:left="720"/>
        <w:rPr>
          <w:ins w:id="3318" w:author="Viens, Phillip" w:date="2018-05-13T08:36:00Z"/>
          <w:del w:id="3319" w:author="Melissa McClure" w:date="2018-05-13T21:51:00Z"/>
          <w:rFonts w:asciiTheme="majorHAnsi" w:hAnsiTheme="majorHAnsi" w:cstheme="majorHAnsi"/>
          <w:b/>
        </w:rPr>
      </w:pPr>
    </w:p>
    <w:p w14:paraId="703473E4" w14:textId="77777777" w:rsidR="000C6B16" w:rsidRDefault="000C6B16">
      <w:pPr>
        <w:rPr>
          <w:ins w:id="3320" w:author="Viens, Phillip" w:date="2018-05-13T08:31:00Z"/>
          <w:rFonts w:asciiTheme="majorHAnsi" w:hAnsiTheme="majorHAnsi" w:cstheme="majorHAnsi"/>
          <w:b/>
        </w:rPr>
        <w:pPrChange w:id="3321" w:author="Melissa McClure" w:date="2018-05-13T21:51:00Z">
          <w:pPr>
            <w:ind w:left="720"/>
          </w:pPr>
        </w:pPrChange>
      </w:pPr>
    </w:p>
    <w:p w14:paraId="1F33CF03" w14:textId="46E8D53A" w:rsidR="000168A8" w:rsidRPr="002F20BC" w:rsidRDefault="000168A8" w:rsidP="000168A8">
      <w:pPr>
        <w:ind w:left="720"/>
        <w:rPr>
          <w:ins w:id="3322" w:author="Viens, Phillip" w:date="2018-05-13T08:29:00Z"/>
          <w:rFonts w:asciiTheme="majorHAnsi" w:hAnsiTheme="majorHAnsi" w:cstheme="majorHAnsi"/>
          <w:b/>
          <w:rPrChange w:id="3323" w:author="Viens, Phillip" w:date="2018-05-13T08:30:00Z">
            <w:rPr>
              <w:ins w:id="3324" w:author="Viens, Phillip" w:date="2018-05-13T08:29:00Z"/>
              <w:rFonts w:asciiTheme="majorHAnsi" w:hAnsiTheme="majorHAnsi" w:cstheme="majorHAnsi"/>
            </w:rPr>
          </w:rPrChange>
        </w:rPr>
      </w:pPr>
      <w:ins w:id="3325" w:author="Viens, Phillip" w:date="2018-05-13T08:28:00Z">
        <w:r w:rsidRPr="002F20BC">
          <w:rPr>
            <w:rFonts w:asciiTheme="majorHAnsi" w:hAnsiTheme="majorHAnsi" w:cstheme="majorHAnsi"/>
            <w:b/>
            <w:rPrChange w:id="3326" w:author="Viens, Phillip" w:date="2018-05-13T08:30:00Z">
              <w:rPr>
                <w:rFonts w:asciiTheme="majorHAnsi" w:hAnsiTheme="majorHAnsi" w:cstheme="majorHAnsi"/>
              </w:rPr>
            </w:rPrChange>
          </w:rPr>
          <w:t>NFR 13.14</w:t>
        </w:r>
        <w:r w:rsidRPr="002F20BC">
          <w:rPr>
            <w:rFonts w:asciiTheme="majorHAnsi" w:hAnsiTheme="majorHAnsi" w:cstheme="majorHAnsi"/>
            <w:b/>
            <w:rPrChange w:id="3327" w:author="Viens, Phillip" w:date="2018-05-13T08:30:00Z">
              <w:rPr>
                <w:rFonts w:asciiTheme="majorHAnsi" w:hAnsiTheme="majorHAnsi" w:cstheme="majorHAnsi"/>
              </w:rPr>
            </w:rPrChange>
          </w:rPr>
          <w:tab/>
          <w:t>Reusability</w:t>
        </w:r>
      </w:ins>
    </w:p>
    <w:p w14:paraId="05B11E7D" w14:textId="2DACAA26" w:rsidR="002D6ACB" w:rsidRPr="00C31B01" w:rsidRDefault="000168A8">
      <w:pPr>
        <w:ind w:left="720"/>
        <w:rPr>
          <w:ins w:id="3328" w:author="Melissa McClure" w:date="2018-05-10T14:52:00Z"/>
          <w:rFonts w:asciiTheme="majorHAnsi" w:hAnsiTheme="majorHAnsi" w:cstheme="majorHAnsi"/>
          <w:rPrChange w:id="3329" w:author="Viens, Phillip" w:date="2018-05-12T19:09:00Z">
            <w:rPr>
              <w:ins w:id="3330" w:author="Melissa McClure" w:date="2018-05-10T14:52:00Z"/>
              <w:rFonts w:asciiTheme="majorHAnsi" w:hAnsiTheme="majorHAnsi" w:cstheme="majorHAnsi"/>
              <w:b/>
            </w:rPr>
          </w:rPrChange>
        </w:rPr>
      </w:pPr>
      <w:ins w:id="3331" w:author="Viens, Phillip" w:date="2018-05-13T08:29:00Z">
        <w:r>
          <w:rPr>
            <w:rFonts w:asciiTheme="majorHAnsi" w:hAnsiTheme="majorHAnsi" w:cstheme="majorHAnsi"/>
          </w:rPr>
          <w:tab/>
        </w:r>
        <w:r>
          <w:rPr>
            <w:rFonts w:asciiTheme="majorHAnsi" w:hAnsiTheme="majorHAnsi" w:cstheme="majorHAnsi"/>
          </w:rPr>
          <w:tab/>
        </w:r>
        <w:del w:id="3332" w:author="Melissa McClure" w:date="2018-05-13T21:51:00Z">
          <w:r w:rsidDel="00892882">
            <w:rPr>
              <w:rFonts w:asciiTheme="majorHAnsi" w:hAnsiTheme="majorHAnsi" w:cstheme="majorHAnsi"/>
            </w:rPr>
            <w:delText xml:space="preserve">NFR 13.14.1- </w:delText>
          </w:r>
        </w:del>
        <w:r>
          <w:rPr>
            <w:rFonts w:asciiTheme="majorHAnsi" w:hAnsiTheme="majorHAnsi" w:cstheme="majorHAnsi"/>
          </w:rPr>
          <w:t>Reusability is not required for this project.</w:t>
        </w:r>
      </w:ins>
      <w:ins w:id="3333" w:author="Viens, Phillip" w:date="2018-05-13T08:26:00Z">
        <w:r w:rsidR="006247EE">
          <w:rPr>
            <w:rFonts w:asciiTheme="majorHAnsi" w:hAnsiTheme="majorHAnsi" w:cstheme="majorHAnsi"/>
          </w:rPr>
          <w:tab/>
        </w:r>
      </w:ins>
      <w:ins w:id="3334" w:author="Viens, Phillip" w:date="2018-05-13T08:20:00Z">
        <w:r w:rsidR="00466751">
          <w:rPr>
            <w:rFonts w:asciiTheme="majorHAnsi" w:hAnsiTheme="majorHAnsi" w:cstheme="majorHAnsi"/>
          </w:rPr>
          <w:t xml:space="preserve"> </w:t>
        </w:r>
        <w:r w:rsidR="002D6ACB">
          <w:rPr>
            <w:rFonts w:asciiTheme="majorHAnsi" w:hAnsiTheme="majorHAnsi" w:cstheme="majorHAnsi"/>
          </w:rPr>
          <w:t xml:space="preserve"> </w:t>
        </w:r>
      </w:ins>
    </w:p>
    <w:p w14:paraId="1EEAF054" w14:textId="32BED6A9" w:rsidR="006B3803" w:rsidRDefault="006B3803" w:rsidP="0EF8317B">
      <w:pPr>
        <w:ind w:left="720"/>
        <w:rPr>
          <w:ins w:id="3335" w:author="Melissa McClure" w:date="2018-05-10T14:54:00Z"/>
          <w:del w:id="3336" w:author="Viens, Phillip" w:date="2018-05-13T21:30:00Z"/>
          <w:rFonts w:asciiTheme="majorHAnsi" w:hAnsiTheme="majorHAnsi" w:cstheme="majorHAnsi"/>
          <w:b/>
        </w:rPr>
      </w:pPr>
      <w:ins w:id="3337" w:author="Melissa McClure" w:date="2018-05-10T14:52:00Z">
        <w:del w:id="3338" w:author="Viens, Phillip" w:date="2018-05-13T21:30:00Z">
          <w:r>
            <w:rPr>
              <w:rFonts w:asciiTheme="majorHAnsi" w:hAnsiTheme="majorHAnsi" w:cstheme="majorHAnsi"/>
              <w:b/>
            </w:rPr>
            <w:delText xml:space="preserve">Chrome, azure, html, </w:delText>
          </w:r>
          <w:r w:rsidR="00F772F6">
            <w:rPr>
              <w:rFonts w:asciiTheme="majorHAnsi" w:hAnsiTheme="majorHAnsi" w:cstheme="majorHAnsi"/>
              <w:b/>
            </w:rPr>
            <w:delText xml:space="preserve">c#, </w:delText>
          </w:r>
        </w:del>
      </w:ins>
      <w:ins w:id="3339" w:author="Melissa McClure" w:date="2018-05-10T14:53:00Z">
        <w:del w:id="3340" w:author="Viens, Phillip" w:date="2018-05-13T21:30:00Z">
          <w:r w:rsidR="007F7824">
            <w:rPr>
              <w:rFonts w:asciiTheme="majorHAnsi" w:hAnsiTheme="majorHAnsi" w:cstheme="majorHAnsi"/>
              <w:b/>
            </w:rPr>
            <w:delText xml:space="preserve">asp.net, kiosk login, </w:delText>
          </w:r>
          <w:r w:rsidR="00F772F6">
            <w:rPr>
              <w:rFonts w:asciiTheme="majorHAnsi" w:hAnsiTheme="majorHAnsi" w:cstheme="majorHAnsi"/>
              <w:b/>
            </w:rPr>
            <w:delText>particular database, if you are dictated it (told to use)</w:delText>
          </w:r>
          <w:r w:rsidR="007F7824">
            <w:rPr>
              <w:rFonts w:asciiTheme="majorHAnsi" w:hAnsiTheme="majorHAnsi" w:cstheme="majorHAnsi"/>
              <w:b/>
            </w:rPr>
            <w:delText xml:space="preserve">, not a mobile app, </w:delText>
          </w:r>
        </w:del>
      </w:ins>
    </w:p>
    <w:p w14:paraId="5E3DF0A0" w14:textId="3C3C3D2B" w:rsidR="00727BD0" w:rsidRDefault="00727BD0" w:rsidP="0EF8317B">
      <w:pPr>
        <w:ind w:left="720"/>
        <w:rPr>
          <w:ins w:id="3341" w:author="Melissa McClure" w:date="2018-05-10T14:56:00Z"/>
          <w:del w:id="3342" w:author="Viens, Phillip" w:date="2018-05-13T21:30:00Z"/>
          <w:rFonts w:asciiTheme="majorHAnsi" w:hAnsiTheme="majorHAnsi" w:cstheme="majorHAnsi"/>
          <w:b/>
        </w:rPr>
      </w:pPr>
      <w:ins w:id="3343" w:author="Melissa McClure" w:date="2018-05-10T14:54:00Z">
        <w:del w:id="3344" w:author="Viens, Phillip" w:date="2018-05-13T21:30:00Z">
          <w:r>
            <w:rPr>
              <w:rFonts w:asciiTheme="majorHAnsi" w:hAnsiTheme="majorHAnsi" w:cstheme="majorHAnsi"/>
              <w:b/>
            </w:rPr>
            <w:delText>Mike wants us to ignore</w:delText>
          </w:r>
          <w:r w:rsidR="00313293">
            <w:rPr>
              <w:rFonts w:asciiTheme="majorHAnsi" w:hAnsiTheme="majorHAnsi" w:cstheme="majorHAnsi"/>
              <w:b/>
            </w:rPr>
            <w:delText xml:space="preserve"> the ilities, however we should write down that we thought about it, say</w:delText>
          </w:r>
        </w:del>
      </w:ins>
      <w:ins w:id="3345" w:author="Melissa McClure" w:date="2018-05-10T14:55:00Z">
        <w:del w:id="3346" w:author="Viens, Phillip" w:date="2018-05-13T21:30:00Z">
          <w:r w:rsidR="00313293">
            <w:rPr>
              <w:rFonts w:asciiTheme="majorHAnsi" w:hAnsiTheme="majorHAnsi" w:cstheme="majorHAnsi"/>
              <w:b/>
            </w:rPr>
            <w:delText xml:space="preserve"> “” </w:delText>
          </w:r>
          <w:r w:rsidR="0028670C">
            <w:rPr>
              <w:rFonts w:asciiTheme="majorHAnsi" w:hAnsiTheme="majorHAnsi" w:cstheme="majorHAnsi"/>
              <w:b/>
            </w:rPr>
            <w:delText>is not required for this project</w:delText>
          </w:r>
        </w:del>
      </w:ins>
    </w:p>
    <w:p w14:paraId="7DA1EC03" w14:textId="3988BA93" w:rsidR="00267A61" w:rsidRDefault="00267A61" w:rsidP="0EF8317B">
      <w:pPr>
        <w:ind w:left="720"/>
        <w:rPr>
          <w:ins w:id="3347" w:author="Melissa McClure" w:date="2018-05-10T14:58:00Z"/>
          <w:del w:id="3348" w:author="Viens, Phillip" w:date="2018-05-13T21:30:00Z"/>
          <w:rFonts w:asciiTheme="majorHAnsi" w:hAnsiTheme="majorHAnsi" w:cstheme="majorHAnsi"/>
          <w:b/>
        </w:rPr>
      </w:pPr>
      <w:ins w:id="3349" w:author="Melissa McClure" w:date="2018-05-10T14:56:00Z">
        <w:del w:id="3350" w:author="Viens, Phillip" w:date="2018-05-13T21:30:00Z">
          <w:r>
            <w:rPr>
              <w:rFonts w:asciiTheme="majorHAnsi" w:hAnsiTheme="majorHAnsi" w:cstheme="majorHAnsi"/>
              <w:b/>
            </w:rPr>
            <w:delText>Want to not have to worry about PII</w:delText>
          </w:r>
          <w:r w:rsidR="00A60D72">
            <w:rPr>
              <w:rFonts w:asciiTheme="majorHAnsi" w:hAnsiTheme="majorHAnsi" w:cstheme="majorHAnsi"/>
              <w:b/>
            </w:rPr>
            <w:delText xml:space="preserve"> (</w:delText>
          </w:r>
          <w:r w:rsidR="008E1035">
            <w:rPr>
              <w:rFonts w:asciiTheme="majorHAnsi" w:hAnsiTheme="majorHAnsi" w:cstheme="majorHAnsi"/>
              <w:b/>
            </w:rPr>
            <w:delText>personal identifi</w:delText>
          </w:r>
        </w:del>
      </w:ins>
      <w:ins w:id="3351" w:author="Melissa McClure" w:date="2018-05-10T14:57:00Z">
        <w:del w:id="3352" w:author="Viens, Phillip" w:date="2018-05-13T21:30:00Z">
          <w:r w:rsidR="008E1035">
            <w:rPr>
              <w:rFonts w:asciiTheme="majorHAnsi" w:hAnsiTheme="majorHAnsi" w:cstheme="majorHAnsi"/>
              <w:b/>
            </w:rPr>
            <w:delText>able information)</w:delText>
          </w:r>
        </w:del>
      </w:ins>
    </w:p>
    <w:p w14:paraId="4D6A7005" w14:textId="2B95BF0C" w:rsidR="0006279C" w:rsidRDefault="0006279C" w:rsidP="0EF8317B">
      <w:pPr>
        <w:ind w:left="720"/>
        <w:rPr>
          <w:ins w:id="3353" w:author="Melissa McClure" w:date="2018-05-10T15:00:00Z"/>
          <w:del w:id="3354" w:author="Viens, Phillip" w:date="2018-05-13T21:30:00Z"/>
          <w:rFonts w:asciiTheme="majorHAnsi" w:hAnsiTheme="majorHAnsi" w:cstheme="majorHAnsi"/>
          <w:b/>
        </w:rPr>
      </w:pPr>
      <w:ins w:id="3355" w:author="Melissa McClure" w:date="2018-05-10T14:58:00Z">
        <w:del w:id="3356" w:author="Viens, Phillip" w:date="2018-05-13T21:30:00Z">
          <w:r>
            <w:rPr>
              <w:rFonts w:asciiTheme="majorHAnsi" w:hAnsiTheme="majorHAnsi" w:cstheme="majorHAnsi"/>
              <w:b/>
            </w:rPr>
            <w:delText xml:space="preserve">Change the email option to turning it into </w:delText>
          </w:r>
          <w:r w:rsidR="00431A6C">
            <w:rPr>
              <w:rFonts w:asciiTheme="majorHAnsi" w:hAnsiTheme="majorHAnsi" w:cstheme="majorHAnsi"/>
              <w:b/>
            </w:rPr>
            <w:delText xml:space="preserve">opening a link that </w:delText>
          </w:r>
        </w:del>
      </w:ins>
      <w:ins w:id="3357" w:author="Melissa McClure" w:date="2018-05-10T14:59:00Z">
        <w:del w:id="3358" w:author="Viens, Phillip" w:date="2018-05-13T21:30:00Z">
          <w:r w:rsidR="00F21D05">
            <w:rPr>
              <w:rFonts w:asciiTheme="majorHAnsi" w:hAnsiTheme="majorHAnsi" w:cstheme="majorHAnsi"/>
              <w:b/>
            </w:rPr>
            <w:delText xml:space="preserve">then the admin can </w:delText>
          </w:r>
          <w:r w:rsidR="00926FF9">
            <w:rPr>
              <w:rFonts w:asciiTheme="majorHAnsi" w:hAnsiTheme="majorHAnsi" w:cstheme="majorHAnsi"/>
              <w:b/>
            </w:rPr>
            <w:delText>t</w:delText>
          </w:r>
        </w:del>
      </w:ins>
      <w:ins w:id="3359" w:author="Melissa McClure" w:date="2018-05-10T15:00:00Z">
        <w:del w:id="3360" w:author="Viens, Phillip" w:date="2018-05-13T21:30:00Z">
          <w:r w:rsidR="00926FF9">
            <w:rPr>
              <w:rFonts w:asciiTheme="majorHAnsi" w:hAnsiTheme="majorHAnsi" w:cstheme="majorHAnsi"/>
              <w:b/>
            </w:rPr>
            <w:delText xml:space="preserve">hen easily send </w:delText>
          </w:r>
        </w:del>
      </w:ins>
    </w:p>
    <w:p w14:paraId="2ACEFA97" w14:textId="41DABEE8" w:rsidR="007A535F" w:rsidRDefault="007A535F" w:rsidP="0EF8317B">
      <w:pPr>
        <w:ind w:left="720"/>
        <w:rPr>
          <w:ins w:id="3361" w:author="Melissa McClure" w:date="2018-05-10T15:02:00Z"/>
          <w:del w:id="3362" w:author="Viens, Phillip" w:date="2018-05-13T21:30:00Z"/>
          <w:rFonts w:asciiTheme="majorHAnsi" w:hAnsiTheme="majorHAnsi" w:cstheme="majorHAnsi"/>
          <w:b/>
        </w:rPr>
      </w:pPr>
      <w:ins w:id="3363" w:author="Melissa McClure" w:date="2018-05-10T15:00:00Z">
        <w:del w:id="3364" w:author="Viens, Phillip" w:date="2018-05-13T21:30:00Z">
          <w:r>
            <w:rPr>
              <w:rFonts w:asciiTheme="majorHAnsi" w:hAnsiTheme="majorHAnsi" w:cstheme="majorHAnsi"/>
              <w:b/>
            </w:rPr>
            <w:delText xml:space="preserve">No globalization, no scalability, maintenance, security (were going to be insecure, no </w:delText>
          </w:r>
          <w:r w:rsidR="00104944">
            <w:rPr>
              <w:rFonts w:asciiTheme="majorHAnsi" w:hAnsiTheme="majorHAnsi" w:cstheme="majorHAnsi"/>
              <w:b/>
            </w:rPr>
            <w:delText>PII i</w:delText>
          </w:r>
        </w:del>
      </w:ins>
      <w:ins w:id="3365" w:author="Melissa McClure" w:date="2018-05-10T15:01:00Z">
        <w:del w:id="3366" w:author="Viens, Phillip" w:date="2018-05-13T21:30:00Z">
          <w:r w:rsidR="00104944">
            <w:rPr>
              <w:rFonts w:asciiTheme="majorHAnsi" w:hAnsiTheme="majorHAnsi" w:cstheme="majorHAnsi"/>
              <w:b/>
            </w:rPr>
            <w:delText xml:space="preserve">nfo) supportablity, </w:delText>
          </w:r>
        </w:del>
      </w:ins>
      <w:ins w:id="3367" w:author="Melissa McClure" w:date="2018-05-10T15:02:00Z">
        <w:del w:id="3368" w:author="Viens, Phillip" w:date="2018-05-13T21:30:00Z">
          <w:r w:rsidR="00F63C90">
            <w:rPr>
              <w:rFonts w:asciiTheme="majorHAnsi" w:hAnsiTheme="majorHAnsi" w:cstheme="majorHAnsi"/>
              <w:b/>
            </w:rPr>
            <w:delText>accesab</w:delText>
          </w:r>
          <w:r w:rsidR="00345304">
            <w:rPr>
              <w:rFonts w:asciiTheme="majorHAnsi" w:hAnsiTheme="majorHAnsi" w:cstheme="majorHAnsi"/>
              <w:b/>
            </w:rPr>
            <w:delText>ility,</w:delText>
          </w:r>
          <w:r w:rsidR="003757A7">
            <w:rPr>
              <w:rFonts w:asciiTheme="majorHAnsi" w:hAnsiTheme="majorHAnsi" w:cstheme="majorHAnsi"/>
              <w:b/>
            </w:rPr>
            <w:delText xml:space="preserve"> documentation, extens</w:delText>
          </w:r>
        </w:del>
      </w:ins>
      <w:ins w:id="3369" w:author="Melissa McClure" w:date="2018-05-10T15:03:00Z">
        <w:del w:id="3370" w:author="Viens, Phillip" w:date="2018-05-13T21:30:00Z">
          <w:r w:rsidR="003757A7">
            <w:rPr>
              <w:rFonts w:asciiTheme="majorHAnsi" w:hAnsiTheme="majorHAnsi" w:cstheme="majorHAnsi"/>
              <w:b/>
            </w:rPr>
            <w:delText>ibility, maintability, performance, privacy</w:delText>
          </w:r>
          <w:r w:rsidR="00BD2ADE">
            <w:rPr>
              <w:rFonts w:asciiTheme="majorHAnsi" w:hAnsiTheme="majorHAnsi" w:cstheme="majorHAnsi"/>
              <w:b/>
            </w:rPr>
            <w:delText>, reliability, scalability, stability, support, testablility</w:delText>
          </w:r>
        </w:del>
      </w:ins>
      <w:ins w:id="3371" w:author="Melissa McClure" w:date="2018-05-10T15:04:00Z">
        <w:del w:id="3372" w:author="Viens, Phillip" w:date="2018-05-13T21:30:00Z">
          <w:r w:rsidR="00BD2ADE">
            <w:rPr>
              <w:rFonts w:asciiTheme="majorHAnsi" w:hAnsiTheme="majorHAnsi" w:cstheme="majorHAnsi"/>
              <w:b/>
            </w:rPr>
            <w:delText>, throughput</w:delText>
          </w:r>
        </w:del>
      </w:ins>
    </w:p>
    <w:p w14:paraId="521D6717" w14:textId="45AB1C59" w:rsidR="00345304" w:rsidRPr="00000AFA" w:rsidRDefault="00345304" w:rsidP="0EF8317B">
      <w:pPr>
        <w:ind w:left="720"/>
        <w:rPr>
          <w:del w:id="3373" w:author="Viens, Phillip" w:date="2018-05-13T21:30:00Z"/>
          <w:rFonts w:asciiTheme="majorHAnsi" w:hAnsiTheme="majorHAnsi" w:cstheme="majorHAnsi"/>
          <w:b/>
          <w:rPrChange w:id="3374" w:author="Melissa McClure" w:date="2018-05-09T18:10:00Z">
            <w:rPr>
              <w:del w:id="3375" w:author="Viens, Phillip" w:date="2018-05-13T21:30:00Z"/>
            </w:rPr>
          </w:rPrChange>
        </w:rPr>
      </w:pPr>
      <w:ins w:id="3376" w:author="Melissa McClure" w:date="2018-05-10T15:02:00Z">
        <w:del w:id="3377" w:author="Viens, Phillip" w:date="2018-05-13T21:30:00Z">
          <w:r>
            <w:rPr>
              <w:rFonts w:asciiTheme="majorHAnsi" w:hAnsiTheme="majorHAnsi" w:cstheme="majorHAnsi"/>
              <w:b/>
            </w:rPr>
            <w:delText xml:space="preserve">Yes, data retention, deployment arch, </w:delText>
          </w:r>
        </w:del>
      </w:ins>
      <w:ins w:id="3378" w:author="Melissa McClure" w:date="2018-05-10T15:04:00Z">
        <w:del w:id="3379" w:author="Viens, Phillip" w:date="2018-05-13T21:30:00Z">
          <w:r w:rsidR="000424C8">
            <w:rPr>
              <w:rFonts w:asciiTheme="majorHAnsi" w:hAnsiTheme="majorHAnsi" w:cstheme="majorHAnsi"/>
              <w:b/>
            </w:rPr>
            <w:delText>(maybe usability)</w:delText>
          </w:r>
        </w:del>
      </w:ins>
      <w:ins w:id="3380" w:author="Melissa McClure" w:date="2018-05-10T15:07:00Z">
        <w:del w:id="3381" w:author="Viens, Phillip" w:date="2018-05-13T21:30:00Z">
          <w:r w:rsidR="00AF5068">
            <w:rPr>
              <w:rFonts w:asciiTheme="majorHAnsi" w:hAnsiTheme="majorHAnsi" w:cstheme="majorHAnsi"/>
              <w:b/>
            </w:rPr>
            <w:delText>, develpement</w:delText>
          </w:r>
        </w:del>
      </w:ins>
    </w:p>
    <w:p w14:paraId="2FE781E5" w14:textId="566EE83B" w:rsidR="0EF8317B" w:rsidRPr="0088688E" w:rsidRDefault="0EF8317B" w:rsidP="0EF8317B">
      <w:pPr>
        <w:rPr>
          <w:rFonts w:asciiTheme="majorHAnsi" w:hAnsiTheme="majorHAnsi" w:cstheme="majorHAnsi"/>
          <w:rPrChange w:id="3382" w:author="Melissa McClure" w:date="2018-05-06T12:29:00Z">
            <w:rPr/>
          </w:rPrChange>
        </w:rPr>
      </w:pPr>
      <w:del w:id="3383" w:author="Viens, Phillip" w:date="2018-05-13T21:30:00Z">
        <w:r w:rsidRPr="0088688E">
          <w:rPr>
            <w:rFonts w:asciiTheme="majorHAnsi" w:eastAsia="Garamond" w:hAnsiTheme="majorHAnsi" w:cstheme="majorHAnsi"/>
            <w:color w:val="24292E"/>
            <w:rPrChange w:id="3384" w:author="Melissa McClure" w:date="2018-05-06T12:29:00Z">
              <w:rPr>
                <w:rFonts w:ascii="Garamond" w:eastAsia="Garamond" w:hAnsi="Garamond" w:cs="Garamond"/>
                <w:color w:val="24292E"/>
              </w:rPr>
            </w:rPrChange>
          </w:rPr>
          <w:delText xml:space="preserve"> </w:delText>
        </w:r>
      </w:del>
    </w:p>
    <w:p w14:paraId="0F76B145" w14:textId="2BF4ABBF" w:rsidR="0EF8317B" w:rsidRPr="0088688E" w:rsidRDefault="0EF8317B" w:rsidP="0EF8317B">
      <w:pPr>
        <w:rPr>
          <w:rFonts w:asciiTheme="majorHAnsi" w:hAnsiTheme="majorHAnsi" w:cstheme="majorHAnsi"/>
          <w:rPrChange w:id="3385" w:author="Melissa McClure" w:date="2018-05-06T12:29:00Z">
            <w:rPr/>
          </w:rPrChange>
        </w:rPr>
      </w:pPr>
      <w:r w:rsidRPr="0088688E">
        <w:rPr>
          <w:rFonts w:asciiTheme="majorHAnsi" w:eastAsia="Garamond" w:hAnsiTheme="majorHAnsi" w:cstheme="majorHAnsi"/>
          <w:b/>
          <w:color w:val="24292E"/>
          <w:sz w:val="28"/>
          <w:szCs w:val="28"/>
          <w:rPrChange w:id="3386" w:author="Melissa McClure" w:date="2018-05-06T12:29:00Z">
            <w:rPr>
              <w:rFonts w:ascii="Garamond" w:eastAsia="Garamond" w:hAnsi="Garamond" w:cs="Garamond"/>
              <w:b/>
              <w:bCs/>
              <w:color w:val="24292E"/>
              <w:sz w:val="28"/>
              <w:szCs w:val="28"/>
            </w:rPr>
          </w:rPrChange>
        </w:rPr>
        <w:t>14       Technologies utilized</w:t>
      </w:r>
    </w:p>
    <w:p w14:paraId="0191B4B8" w14:textId="7A16308F" w:rsidR="0EF8317B" w:rsidRPr="0088688E" w:rsidRDefault="0EF8317B" w:rsidP="0EF8317B">
      <w:pPr>
        <w:ind w:left="720"/>
        <w:rPr>
          <w:rFonts w:asciiTheme="majorHAnsi" w:hAnsiTheme="majorHAnsi" w:cstheme="majorHAnsi"/>
          <w:rPrChange w:id="3387" w:author="Melissa McClure" w:date="2018-05-06T12:29:00Z">
            <w:rPr/>
          </w:rPrChange>
        </w:rPr>
      </w:pPr>
      <w:r w:rsidRPr="0088688E">
        <w:rPr>
          <w:rFonts w:asciiTheme="majorHAnsi" w:eastAsia="Garamond" w:hAnsiTheme="majorHAnsi" w:cstheme="majorHAnsi"/>
          <w:i/>
          <w:color w:val="24292E"/>
          <w:rPrChange w:id="3388" w:author="Melissa McClure" w:date="2018-05-06T12:29:00Z">
            <w:rPr>
              <w:rFonts w:ascii="Garamond" w:eastAsia="Garamond" w:hAnsi="Garamond" w:cs="Garamond"/>
              <w:i/>
              <w:iCs/>
              <w:color w:val="24292E"/>
            </w:rPr>
          </w:rPrChange>
        </w:rPr>
        <w:t>TBD</w:t>
      </w:r>
    </w:p>
    <w:p w14:paraId="7F56A235" w14:textId="44A5CB13" w:rsidR="0EF8317B" w:rsidRPr="0088688E" w:rsidRDefault="0EF8317B" w:rsidP="0EF8317B">
      <w:pPr>
        <w:rPr>
          <w:rFonts w:asciiTheme="majorHAnsi" w:hAnsiTheme="majorHAnsi" w:cstheme="majorHAnsi"/>
          <w:rPrChange w:id="3389" w:author="Melissa McClure" w:date="2018-05-06T12:29:00Z">
            <w:rPr/>
          </w:rPrChange>
        </w:rPr>
      </w:pPr>
      <w:r w:rsidRPr="0088688E">
        <w:rPr>
          <w:rFonts w:asciiTheme="majorHAnsi" w:eastAsia="Garamond" w:hAnsiTheme="majorHAnsi" w:cstheme="majorHAnsi"/>
          <w:b/>
          <w:bCs/>
          <w:color w:val="24292E"/>
          <w:sz w:val="28"/>
          <w:szCs w:val="28"/>
          <w:rPrChange w:id="3390" w:author="Melissa McClure" w:date="2018-05-06T12:29:00Z">
            <w:rPr>
              <w:rFonts w:ascii="Garamond" w:eastAsia="Garamond" w:hAnsi="Garamond" w:cs="Garamond"/>
              <w:b/>
              <w:bCs/>
              <w:color w:val="24292E"/>
              <w:sz w:val="28"/>
              <w:szCs w:val="28"/>
            </w:rPr>
          </w:rPrChange>
        </w:rPr>
        <w:t xml:space="preserve"> </w:t>
      </w:r>
    </w:p>
    <w:p w14:paraId="48AD59F6" w14:textId="5F91CDFD" w:rsidR="0EF8317B" w:rsidRPr="0088688E" w:rsidRDefault="0EF8317B" w:rsidP="0EF8317B">
      <w:pPr>
        <w:rPr>
          <w:rFonts w:asciiTheme="majorHAnsi" w:hAnsiTheme="majorHAnsi" w:cstheme="majorHAnsi"/>
          <w:rPrChange w:id="3391" w:author="Melissa McClure" w:date="2018-05-06T12:29:00Z">
            <w:rPr/>
          </w:rPrChange>
        </w:rPr>
      </w:pPr>
      <w:r w:rsidRPr="0088688E">
        <w:rPr>
          <w:rFonts w:asciiTheme="majorHAnsi" w:eastAsia="Garamond" w:hAnsiTheme="majorHAnsi" w:cstheme="majorHAnsi"/>
          <w:b/>
          <w:color w:val="24292E"/>
          <w:sz w:val="28"/>
          <w:szCs w:val="28"/>
          <w:rPrChange w:id="3392" w:author="Melissa McClure" w:date="2018-05-06T12:29:00Z">
            <w:rPr>
              <w:rFonts w:ascii="Garamond" w:eastAsia="Garamond" w:hAnsi="Garamond" w:cs="Garamond"/>
              <w:b/>
              <w:bCs/>
              <w:color w:val="24292E"/>
              <w:sz w:val="28"/>
              <w:szCs w:val="28"/>
            </w:rPr>
          </w:rPrChange>
        </w:rPr>
        <w:t>15       System Architecture</w:t>
      </w:r>
    </w:p>
    <w:p w14:paraId="47856349" w14:textId="101682F4" w:rsidR="0EF8317B" w:rsidRPr="0088688E" w:rsidRDefault="0EF8317B" w:rsidP="0EF8317B">
      <w:pPr>
        <w:ind w:left="720"/>
        <w:rPr>
          <w:rFonts w:asciiTheme="majorHAnsi" w:hAnsiTheme="majorHAnsi" w:cstheme="majorHAnsi"/>
          <w:rPrChange w:id="3393" w:author="Melissa McClure" w:date="2018-05-06T12:29:00Z">
            <w:rPr/>
          </w:rPrChange>
        </w:rPr>
      </w:pPr>
      <w:r w:rsidRPr="0088688E">
        <w:rPr>
          <w:rFonts w:asciiTheme="majorHAnsi" w:eastAsia="Garamond" w:hAnsiTheme="majorHAnsi" w:cstheme="majorHAnsi"/>
          <w:i/>
          <w:color w:val="24292E"/>
          <w:rPrChange w:id="3394" w:author="Melissa McClure" w:date="2018-05-06T12:29:00Z">
            <w:rPr>
              <w:rFonts w:ascii="Garamond" w:eastAsia="Garamond" w:hAnsi="Garamond" w:cs="Garamond"/>
              <w:i/>
              <w:iCs/>
              <w:color w:val="24292E"/>
            </w:rPr>
          </w:rPrChange>
        </w:rPr>
        <w:t>TBD</w:t>
      </w:r>
    </w:p>
    <w:p w14:paraId="1B7EAB6A" w14:textId="4B1D28EC" w:rsidR="0EF8317B" w:rsidRPr="0088688E" w:rsidRDefault="0EF8317B" w:rsidP="0EF8317B">
      <w:pPr>
        <w:rPr>
          <w:rFonts w:asciiTheme="majorHAnsi" w:hAnsiTheme="majorHAnsi" w:cstheme="majorHAnsi"/>
          <w:rPrChange w:id="3395" w:author="Melissa McClure" w:date="2018-05-06T12:29:00Z">
            <w:rPr/>
          </w:rPrChange>
        </w:rPr>
      </w:pPr>
      <w:r w:rsidRPr="0088688E">
        <w:rPr>
          <w:rFonts w:asciiTheme="majorHAnsi" w:eastAsia="Garamond" w:hAnsiTheme="majorHAnsi" w:cstheme="majorHAnsi"/>
          <w:b/>
          <w:bCs/>
          <w:color w:val="24292E"/>
          <w:sz w:val="28"/>
          <w:szCs w:val="28"/>
          <w:rPrChange w:id="3396" w:author="Melissa McClure" w:date="2018-05-06T12:29:00Z">
            <w:rPr>
              <w:rFonts w:ascii="Garamond" w:eastAsia="Garamond" w:hAnsi="Garamond" w:cs="Garamond"/>
              <w:b/>
              <w:bCs/>
              <w:color w:val="24292E"/>
              <w:sz w:val="28"/>
              <w:szCs w:val="28"/>
            </w:rPr>
          </w:rPrChange>
        </w:rPr>
        <w:t xml:space="preserve"> </w:t>
      </w:r>
    </w:p>
    <w:p w14:paraId="13B7FDF8" w14:textId="6DD65B32" w:rsidR="0EF8317B" w:rsidRPr="0088688E" w:rsidRDefault="0EF8317B" w:rsidP="0EF8317B">
      <w:pPr>
        <w:rPr>
          <w:rFonts w:asciiTheme="majorHAnsi" w:hAnsiTheme="majorHAnsi" w:cstheme="majorHAnsi"/>
          <w:rPrChange w:id="3397" w:author="Melissa McClure" w:date="2018-05-06T12:29:00Z">
            <w:rPr/>
          </w:rPrChange>
        </w:rPr>
      </w:pPr>
      <w:r w:rsidRPr="0088688E">
        <w:rPr>
          <w:rFonts w:asciiTheme="majorHAnsi" w:eastAsia="Garamond" w:hAnsiTheme="majorHAnsi" w:cstheme="majorHAnsi"/>
          <w:b/>
          <w:color w:val="24292E"/>
          <w:sz w:val="28"/>
          <w:szCs w:val="28"/>
          <w:rPrChange w:id="3398" w:author="Melissa McClure" w:date="2018-05-06T12:29:00Z">
            <w:rPr>
              <w:rFonts w:ascii="Garamond" w:eastAsia="Garamond" w:hAnsi="Garamond" w:cs="Garamond"/>
              <w:b/>
              <w:bCs/>
              <w:color w:val="24292E"/>
              <w:sz w:val="28"/>
              <w:szCs w:val="28"/>
            </w:rPr>
          </w:rPrChange>
        </w:rPr>
        <w:t>16       Physical Architecture</w:t>
      </w:r>
    </w:p>
    <w:p w14:paraId="2C61DA0D" w14:textId="0707C1D8" w:rsidR="0EF8317B" w:rsidRPr="0088688E" w:rsidRDefault="0EF8317B" w:rsidP="0EF8317B">
      <w:pPr>
        <w:ind w:left="720"/>
        <w:rPr>
          <w:rFonts w:asciiTheme="majorHAnsi" w:hAnsiTheme="majorHAnsi" w:cstheme="majorHAnsi"/>
          <w:rPrChange w:id="3399" w:author="Melissa McClure" w:date="2018-05-06T12:29:00Z">
            <w:rPr/>
          </w:rPrChange>
        </w:rPr>
      </w:pPr>
      <w:r w:rsidRPr="0088688E">
        <w:rPr>
          <w:rFonts w:asciiTheme="majorHAnsi" w:eastAsia="Garamond" w:hAnsiTheme="majorHAnsi" w:cstheme="majorHAnsi"/>
          <w:i/>
          <w:color w:val="24292E"/>
          <w:rPrChange w:id="3400" w:author="Melissa McClure" w:date="2018-05-06T12:29:00Z">
            <w:rPr>
              <w:rFonts w:ascii="Garamond" w:eastAsia="Garamond" w:hAnsi="Garamond" w:cs="Garamond"/>
              <w:i/>
              <w:iCs/>
              <w:color w:val="24292E"/>
            </w:rPr>
          </w:rPrChange>
        </w:rPr>
        <w:t>TBD</w:t>
      </w:r>
    </w:p>
    <w:p w14:paraId="0137241F" w14:textId="6CD8D615" w:rsidR="0EF8317B" w:rsidRPr="0088688E" w:rsidRDefault="0EF8317B" w:rsidP="0EF8317B">
      <w:pPr>
        <w:rPr>
          <w:rFonts w:asciiTheme="majorHAnsi" w:hAnsiTheme="majorHAnsi" w:cstheme="majorHAnsi"/>
          <w:rPrChange w:id="3401" w:author="Melissa McClure" w:date="2018-05-06T12:29:00Z">
            <w:rPr/>
          </w:rPrChange>
        </w:rPr>
      </w:pPr>
      <w:r w:rsidRPr="0088688E">
        <w:rPr>
          <w:rFonts w:asciiTheme="majorHAnsi" w:eastAsia="Garamond" w:hAnsiTheme="majorHAnsi" w:cstheme="majorHAnsi"/>
          <w:b/>
          <w:bCs/>
          <w:color w:val="24292E"/>
          <w:sz w:val="28"/>
          <w:szCs w:val="28"/>
          <w:rPrChange w:id="3402" w:author="Melissa McClure" w:date="2018-05-06T12:29:00Z">
            <w:rPr>
              <w:rFonts w:ascii="Garamond" w:eastAsia="Garamond" w:hAnsi="Garamond" w:cs="Garamond"/>
              <w:b/>
              <w:bCs/>
              <w:color w:val="24292E"/>
              <w:sz w:val="28"/>
              <w:szCs w:val="28"/>
            </w:rPr>
          </w:rPrChange>
        </w:rPr>
        <w:t xml:space="preserve"> </w:t>
      </w:r>
    </w:p>
    <w:p w14:paraId="3882B258" w14:textId="4275B458" w:rsidR="0EF8317B" w:rsidRPr="0088688E" w:rsidRDefault="0EF8317B" w:rsidP="0EF8317B">
      <w:pPr>
        <w:rPr>
          <w:rFonts w:asciiTheme="majorHAnsi" w:hAnsiTheme="majorHAnsi" w:cstheme="majorHAnsi"/>
          <w:rPrChange w:id="3403" w:author="Melissa McClure" w:date="2018-05-06T12:29:00Z">
            <w:rPr/>
          </w:rPrChange>
        </w:rPr>
      </w:pPr>
      <w:r w:rsidRPr="0088688E">
        <w:rPr>
          <w:rFonts w:asciiTheme="majorHAnsi" w:eastAsia="Garamond" w:hAnsiTheme="majorHAnsi" w:cstheme="majorHAnsi"/>
          <w:b/>
          <w:color w:val="24292E"/>
          <w:sz w:val="28"/>
          <w:szCs w:val="28"/>
          <w:rPrChange w:id="3404" w:author="Melissa McClure" w:date="2018-05-06T12:29:00Z">
            <w:rPr>
              <w:rFonts w:ascii="Garamond" w:eastAsia="Garamond" w:hAnsi="Garamond" w:cs="Garamond"/>
              <w:b/>
              <w:bCs/>
              <w:color w:val="24292E"/>
              <w:sz w:val="28"/>
              <w:szCs w:val="28"/>
            </w:rPr>
          </w:rPrChange>
        </w:rPr>
        <w:t>17       Class Design</w:t>
      </w:r>
    </w:p>
    <w:p w14:paraId="26D9E52C" w14:textId="6B54CEED" w:rsidR="0EF8317B" w:rsidRPr="0088688E" w:rsidRDefault="0EF8317B" w:rsidP="0EF8317B">
      <w:pPr>
        <w:ind w:left="720"/>
        <w:rPr>
          <w:rFonts w:asciiTheme="majorHAnsi" w:hAnsiTheme="majorHAnsi" w:cstheme="majorHAnsi"/>
          <w:rPrChange w:id="3405" w:author="Melissa McClure" w:date="2018-05-06T12:29:00Z">
            <w:rPr/>
          </w:rPrChange>
        </w:rPr>
      </w:pPr>
      <w:r w:rsidRPr="0088688E">
        <w:rPr>
          <w:rFonts w:asciiTheme="majorHAnsi" w:eastAsia="Garamond" w:hAnsiTheme="majorHAnsi" w:cstheme="majorHAnsi"/>
          <w:i/>
          <w:color w:val="24292E"/>
          <w:rPrChange w:id="3406" w:author="Melissa McClure" w:date="2018-05-06T12:29:00Z">
            <w:rPr>
              <w:rFonts w:ascii="Garamond" w:eastAsia="Garamond" w:hAnsi="Garamond" w:cs="Garamond"/>
              <w:i/>
              <w:iCs/>
              <w:color w:val="24292E"/>
            </w:rPr>
          </w:rPrChange>
        </w:rPr>
        <w:t>TBD</w:t>
      </w:r>
    </w:p>
    <w:p w14:paraId="37CAAF87" w14:textId="2BC1D325" w:rsidR="0EF8317B" w:rsidRPr="0088688E" w:rsidRDefault="0EF8317B" w:rsidP="0EF8317B">
      <w:pPr>
        <w:rPr>
          <w:rFonts w:asciiTheme="majorHAnsi" w:hAnsiTheme="majorHAnsi" w:cstheme="majorHAnsi"/>
          <w:rPrChange w:id="3407" w:author="Melissa McClure" w:date="2018-05-06T12:29:00Z">
            <w:rPr/>
          </w:rPrChange>
        </w:rPr>
      </w:pPr>
    </w:p>
    <w:sectPr w:rsidR="0EF8317B" w:rsidRPr="0088688E" w:rsidSect="0005348C">
      <w:footerReference w:type="default" r:id="rId38"/>
      <w:footerReference w:type="first" r:id="rId3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45" w:author="Ladera, Harrison" w:date="2018-05-05T18:46:00Z" w:initials="LH">
    <w:p w14:paraId="77D3E125" w14:textId="2B0058B8" w:rsidR="007E3106" w:rsidRDefault="007E3106">
      <w:pPr>
        <w:pStyle w:val="CommentText"/>
      </w:pPr>
      <w:r>
        <w:rPr>
          <w:rStyle w:val="Heading5Char"/>
        </w:rPr>
        <w:annotationRef/>
      </w:r>
      <w:r>
        <w:rPr>
          <w:noProof/>
        </w:rPr>
        <w:t>This should be under review I think. Also, maybe for the in-scope we should just have something along the lines of "This system will provide a simple attendance marking design so as to make taking roll fast and efficient" and then have under key features the whole click(and drag??) thing.</w:t>
      </w:r>
    </w:p>
  </w:comment>
  <w:comment w:id="562" w:author="Ladera, Harrison" w:date="2018-05-05T18:50:00Z" w:initials="LH">
    <w:p w14:paraId="543FD915" w14:textId="14119601" w:rsidR="007E3106" w:rsidRDefault="007E3106">
      <w:pPr>
        <w:pStyle w:val="CommentText"/>
      </w:pPr>
      <w:r>
        <w:rPr>
          <w:rStyle w:val="Heading5Char"/>
        </w:rPr>
        <w:annotationRef/>
      </w:r>
      <w:r>
        <w:t>I’m n</w:t>
      </w:r>
      <w:r>
        <w:rPr>
          <w:noProof/>
        </w:rPr>
        <w:t>ot sure if this belongs here. M</w:t>
      </w:r>
      <w:r>
        <w:t>a</w:t>
      </w:r>
      <w:r>
        <w:rPr>
          <w:noProof/>
        </w:rPr>
        <w:t>y</w:t>
      </w:r>
      <w:r>
        <w:t xml:space="preserve">be in </w:t>
      </w:r>
      <w:r>
        <w:rPr>
          <w:noProof/>
        </w:rPr>
        <w:t xml:space="preserve">key features, maybe nowhere other than a user story. </w:t>
      </w:r>
    </w:p>
  </w:comment>
  <w:comment w:id="581" w:author="Ladera, Harrison" w:date="2018-05-05T18:51:00Z" w:initials="LH">
    <w:p w14:paraId="05C8D9EA" w14:textId="0B28D194" w:rsidR="007E3106" w:rsidRDefault="007E3106">
      <w:pPr>
        <w:pStyle w:val="CommentText"/>
      </w:pPr>
      <w:r>
        <w:rPr>
          <w:rStyle w:val="CommentReference"/>
        </w:rPr>
        <w:annotationRef/>
      </w:r>
      <w:r>
        <w:t>Are we still doing this?</w:t>
      </w:r>
    </w:p>
  </w:comment>
  <w:comment w:id="1989" w:author="Doersch, Brian" w:date="2018-05-05T17:31:00Z" w:initials="DB">
    <w:p w14:paraId="1F6B0FEE" w14:textId="04D39E6D" w:rsidR="007E3106" w:rsidRDefault="007E3106">
      <w:pPr>
        <w:pStyle w:val="CommentText"/>
      </w:pPr>
      <w:r>
        <w:rPr>
          <w:rStyle w:val="CommentReference"/>
        </w:rPr>
        <w:annotationRef/>
      </w:r>
      <w:r>
        <w:t>We have this in admin reqs, but it makes more sense here.</w:t>
      </w:r>
    </w:p>
  </w:comment>
  <w:comment w:id="2463" w:author="Doersch, Brian" w:date="2018-05-13T19:28:00Z" w:initials="DB">
    <w:p w14:paraId="3DAAB42A" w14:textId="135CD0B5" w:rsidR="0084633C" w:rsidRDefault="008444C7">
      <w:pPr>
        <w:pStyle w:val="CommentText"/>
      </w:pPr>
      <w:r>
        <w:rPr>
          <w:rStyle w:val="CommentReference"/>
        </w:rPr>
        <w:annotationRef/>
      </w:r>
      <w:r w:rsidR="0084633C">
        <w:t>Report sharing removed as per Mike’s comment</w:t>
      </w:r>
    </w:p>
  </w:comment>
  <w:comment w:id="2479" w:author="Brian Doersch" w:date="2018-05-06T17:01:00Z" w:initials="BD">
    <w:p w14:paraId="4F724921" w14:textId="6E6C4A88" w:rsidR="007E3106" w:rsidRDefault="007E3106">
      <w:pPr>
        <w:pStyle w:val="CommentText"/>
      </w:pPr>
      <w:r>
        <w:rPr>
          <w:rStyle w:val="CommentReference"/>
        </w:rPr>
        <w:annotationRef/>
      </w:r>
    </w:p>
  </w:comment>
  <w:comment w:id="2512" w:author="Doersch, Brian" w:date="2018-05-05T21:49:00Z" w:initials="DB">
    <w:p w14:paraId="1EAC06B9" w14:textId="72C0FC63" w:rsidR="007E3106" w:rsidRDefault="007E3106">
      <w:pPr>
        <w:pStyle w:val="CommentText"/>
      </w:pPr>
      <w:r>
        <w:rPr>
          <w:rStyle w:val="CommentReference"/>
        </w:rPr>
        <w:annotationRef/>
      </w:r>
      <w:r>
        <w:t>Present in student reqs and is also a student user story.</w:t>
      </w:r>
    </w:p>
  </w:comment>
  <w:comment w:id="2556" w:author="Ladera, Harrison" w:date="2018-05-05T17:30:00Z" w:initials="LH">
    <w:p w14:paraId="3D404B91" w14:textId="35E1A995" w:rsidR="007E3106" w:rsidRDefault="007E3106">
      <w:pPr>
        <w:pStyle w:val="CommentText"/>
      </w:pPr>
      <w:r>
        <w:rPr>
          <w:rStyle w:val="CommentReference"/>
        </w:rPr>
        <w:annotationRef/>
      </w:r>
      <w:r w:rsidRPr="00434410">
        <w:rPr>
          <w:highlight w:val="red"/>
        </w:rPr>
        <w:t>I’m not sure if this is necessary? This seems like a design decision.</w:t>
      </w:r>
    </w:p>
  </w:comment>
  <w:comment w:id="2606" w:author="Melissa McClure" w:date="2018-05-06T16:57:00Z" w:initials="MM">
    <w:p w14:paraId="26096EDB" w14:textId="77777777" w:rsidR="007E3106" w:rsidRDefault="007E3106">
      <w:pPr>
        <w:pStyle w:val="CommentText"/>
        <w:rPr>
          <w:noProof/>
        </w:rPr>
      </w:pPr>
      <w:r>
        <w:rPr>
          <w:rStyle w:val="CommentReference"/>
        </w:rPr>
        <w:annotationRef/>
      </w:r>
      <w:r>
        <w:rPr>
          <w:noProof/>
        </w:rPr>
        <w:t>This s not a requirement, it is a feature</w:t>
      </w:r>
    </w:p>
    <w:p w14:paraId="79707BE1" w14:textId="37828A89" w:rsidR="007E3106" w:rsidRDefault="007E3106">
      <w:pPr>
        <w:pStyle w:val="CommentText"/>
      </w:pPr>
    </w:p>
  </w:comment>
  <w:comment w:id="2927" w:author="Brian Doersch" w:date="2018-05-13T20:12:00Z" w:initials="BD">
    <w:p w14:paraId="741E5389" w14:textId="663636AC" w:rsidR="003A0892" w:rsidRDefault="004875FD">
      <w:pPr>
        <w:pStyle w:val="CommentText"/>
      </w:pPr>
      <w:r>
        <w:rPr>
          <w:rStyle w:val="CommentReference"/>
        </w:rPr>
        <w:annotationRef/>
      </w:r>
      <w:r w:rsidR="003A0892">
        <w:t>What if they reenroll in the program? 7 years?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D3E125" w15:done="0"/>
  <w15:commentEx w15:paraId="543FD915" w15:done="0"/>
  <w15:commentEx w15:paraId="05C8D9EA" w15:done="0"/>
  <w15:commentEx w15:paraId="1F6B0FEE" w15:done="0"/>
  <w15:commentEx w15:paraId="3DAAB42A" w15:done="0"/>
  <w15:commentEx w15:paraId="4F724921" w15:done="0"/>
  <w15:commentEx w15:paraId="1EAC06B9" w15:done="0"/>
  <w15:commentEx w15:paraId="3D404B91" w15:done="0"/>
  <w15:commentEx w15:paraId="79707BE1" w15:done="0"/>
  <w15:commentEx w15:paraId="741E538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D3E125" w16cid:durableId="1E987AA0"/>
  <w16cid:commentId w16cid:paraId="543FD915" w16cid:durableId="1E987B7C"/>
  <w16cid:commentId w16cid:paraId="05C8D9EA" w16cid:durableId="1E987BCB"/>
  <w16cid:commentId w16cid:paraId="1F6B0FEE" w16cid:durableId="1E98690A"/>
  <w16cid:commentId w16cid:paraId="3DAAB42A" w16cid:durableId="1EA3105E"/>
  <w16cid:commentId w16cid:paraId="1EAC06B9" w16cid:durableId="1E98A573"/>
  <w16cid:commentId w16cid:paraId="3D404B91" w16cid:durableId="1E9868A6"/>
  <w16cid:commentId w16cid:paraId="79707BE1" w16cid:durableId="1E99B27D"/>
  <w16cid:commentId w16cid:paraId="741E5389" w16cid:durableId="1EA31A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BFF3B" w14:textId="77777777" w:rsidR="005C72E2" w:rsidRDefault="005C72E2" w:rsidP="00B97BEB">
      <w:pPr>
        <w:spacing w:after="0" w:line="240" w:lineRule="auto"/>
      </w:pPr>
      <w:r>
        <w:separator/>
      </w:r>
    </w:p>
  </w:endnote>
  <w:endnote w:type="continuationSeparator" w:id="0">
    <w:p w14:paraId="4D60C0AF" w14:textId="77777777" w:rsidR="005C72E2" w:rsidRDefault="005C72E2" w:rsidP="00B97BEB">
      <w:pPr>
        <w:spacing w:after="0" w:line="240" w:lineRule="auto"/>
      </w:pPr>
      <w:r>
        <w:continuationSeparator/>
      </w:r>
    </w:p>
  </w:endnote>
  <w:endnote w:type="continuationNotice" w:id="1">
    <w:p w14:paraId="35D9E408" w14:textId="77777777" w:rsidR="005C72E2" w:rsidRDefault="005C72E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Arial"/>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Helvetica Neue">
    <w:altName w:val="Sylfaen"/>
    <w:charset w:val="00"/>
    <w:family w:val="auto"/>
    <w:pitch w:val="variable"/>
    <w:sig w:usb0="E50002FF" w:usb1="500079DB" w:usb2="00000010" w:usb3="00000000" w:csb0="00000001" w:csb1="00000000"/>
  </w:font>
  <w:font w:name="Times">
    <w:panose1 w:val="02020603050405020304"/>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01"/>
      <w:gridCol w:w="4789"/>
      <w:tblGridChange w:id="3408">
        <w:tblGrid>
          <w:gridCol w:w="4801"/>
          <w:gridCol w:w="4789"/>
        </w:tblGrid>
      </w:tblGridChange>
    </w:tblGrid>
    <w:tr w:rsidR="007E3106" w14:paraId="594B0CE3" w14:textId="77777777">
      <w:trPr>
        <w:trHeight w:hRule="exact" w:val="115"/>
        <w:jc w:val="center"/>
        <w:ins w:id="3409" w:author="Melissa McClure" w:date="2018-05-04T13:42:00Z"/>
      </w:trPr>
      <w:tc>
        <w:tcPr>
          <w:tcW w:w="4686" w:type="dxa"/>
          <w:shd w:val="clear" w:color="auto" w:fill="4472C4" w:themeFill="accent1"/>
          <w:tcMar>
            <w:top w:w="0" w:type="dxa"/>
            <w:bottom w:w="0" w:type="dxa"/>
          </w:tcMar>
        </w:tcPr>
        <w:p w14:paraId="0835D5AF" w14:textId="77777777" w:rsidR="007E3106" w:rsidRDefault="007E3106">
          <w:pPr>
            <w:pStyle w:val="Header"/>
            <w:tabs>
              <w:tab w:val="clear" w:pos="4680"/>
              <w:tab w:val="clear" w:pos="9360"/>
            </w:tabs>
            <w:rPr>
              <w:ins w:id="3410" w:author="Melissa McClure" w:date="2018-05-04T13:42:00Z"/>
              <w:caps/>
              <w:sz w:val="18"/>
            </w:rPr>
          </w:pPr>
        </w:p>
      </w:tc>
      <w:tc>
        <w:tcPr>
          <w:tcW w:w="4674" w:type="dxa"/>
          <w:shd w:val="clear" w:color="auto" w:fill="4472C4" w:themeFill="accent1"/>
          <w:tcMar>
            <w:top w:w="0" w:type="dxa"/>
            <w:bottom w:w="0" w:type="dxa"/>
          </w:tcMar>
        </w:tcPr>
        <w:p w14:paraId="14534357" w14:textId="77777777" w:rsidR="007E3106" w:rsidRDefault="007E3106">
          <w:pPr>
            <w:pStyle w:val="Header"/>
            <w:tabs>
              <w:tab w:val="clear" w:pos="4680"/>
              <w:tab w:val="clear" w:pos="9360"/>
            </w:tabs>
            <w:jc w:val="right"/>
            <w:rPr>
              <w:ins w:id="3411" w:author="Melissa McClure" w:date="2018-05-04T13:42:00Z"/>
              <w:caps/>
              <w:sz w:val="18"/>
            </w:rPr>
          </w:pPr>
        </w:p>
      </w:tc>
    </w:tr>
    <w:tr w:rsidR="007E3106" w14:paraId="0905F48C" w14:textId="77777777" w:rsidTr="2AE24247">
      <w:tblPrEx>
        <w:tblW w:w="5000" w:type="pct"/>
        <w:jc w:val="center"/>
        <w:tblCellMar>
          <w:top w:w="144" w:type="dxa"/>
          <w:left w:w="115" w:type="dxa"/>
          <w:bottom w:w="144" w:type="dxa"/>
          <w:right w:w="115" w:type="dxa"/>
        </w:tblCellMar>
        <w:tblPrExChange w:id="3412" w:author="Shadabi, Shokoufeh" w:date="2018-05-06T12:21:00Z">
          <w:tblPrEx>
            <w:tblW w:w="5000" w:type="pct"/>
            <w:jc w:val="center"/>
            <w:tblCellMar>
              <w:top w:w="144" w:type="dxa"/>
              <w:left w:w="115" w:type="dxa"/>
              <w:bottom w:w="144" w:type="dxa"/>
              <w:right w:w="115" w:type="dxa"/>
            </w:tblCellMar>
          </w:tblPrEx>
        </w:tblPrExChange>
      </w:tblPrEx>
      <w:trPr>
        <w:jc w:val="center"/>
        <w:ins w:id="3413" w:author="Melissa McClure" w:date="2018-05-04T13:42:00Z"/>
        <w:trPrChange w:id="3414" w:author="Shadabi, Shokoufeh" w:date="2018-05-06T12:21:00Z">
          <w:trPr>
            <w:jc w:val="center"/>
          </w:trPr>
        </w:trPrChange>
      </w:trPr>
      <w:customXmlInsRangeStart w:id="3415" w:author="Melissa McClure" w:date="2018-05-04T13:42:00Z"/>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customXmlInsRangeEnd w:id="3415"/>
          <w:tc>
            <w:tcPr>
              <w:tcW w:w="4686" w:type="dxa"/>
              <w:shd w:val="clear" w:color="auto" w:fill="auto"/>
              <w:vAlign w:val="center"/>
              <w:tcPrChange w:id="3416" w:author="Shadabi, Shokoufeh" w:date="2018-05-06T12:21:00Z">
                <w:tcPr>
                  <w:tcW w:w="4686" w:type="dxa"/>
                  <w:shd w:val="clear" w:color="auto" w:fill="auto"/>
                  <w:vAlign w:val="center"/>
                </w:tcPr>
              </w:tcPrChange>
            </w:tcPr>
            <w:p w14:paraId="2F3A47B8" w14:textId="738C8A69" w:rsidR="007E3106" w:rsidRDefault="007E3106">
              <w:pPr>
                <w:pStyle w:val="Footer"/>
                <w:tabs>
                  <w:tab w:val="clear" w:pos="4680"/>
                  <w:tab w:val="clear" w:pos="9360"/>
                </w:tabs>
                <w:rPr>
                  <w:ins w:id="3417" w:author="Melissa McClure" w:date="2018-05-04T13:42:00Z"/>
                  <w:caps/>
                  <w:color w:val="808080" w:themeColor="background1" w:themeShade="80"/>
                  <w:sz w:val="18"/>
                  <w:szCs w:val="18"/>
                </w:rPr>
              </w:pPr>
              <w:ins w:id="3418" w:author="Melissa McClure" w:date="2018-05-04T13:43:00Z">
                <w:r>
                  <w:rPr>
                    <w:caps/>
                    <w:color w:val="808080" w:themeColor="background1" w:themeShade="80"/>
                    <w:sz w:val="18"/>
                    <w:szCs w:val="18"/>
                  </w:rPr>
                  <w:t>Specifications Requirements Document</w:t>
                </w:r>
              </w:ins>
            </w:p>
          </w:tc>
          <w:customXmlInsRangeStart w:id="3419" w:author="Melissa McClure" w:date="2018-05-04T13:42:00Z"/>
        </w:sdtContent>
      </w:sdt>
      <w:customXmlInsRangeEnd w:id="3419"/>
      <w:tc>
        <w:tcPr>
          <w:tcW w:w="4674" w:type="dxa"/>
          <w:shd w:val="clear" w:color="auto" w:fill="auto"/>
          <w:vAlign w:val="center"/>
          <w:tcPrChange w:id="3420" w:author="Shadabi, Shokoufeh" w:date="2018-05-06T12:21:00Z">
            <w:tcPr>
              <w:tcW w:w="4674" w:type="dxa"/>
              <w:shd w:val="clear" w:color="auto" w:fill="auto"/>
              <w:vAlign w:val="center"/>
            </w:tcPr>
          </w:tcPrChange>
        </w:tcPr>
        <w:p w14:paraId="69DE1CDB" w14:textId="6C41CBDC" w:rsidR="007E3106" w:rsidRDefault="007E3106">
          <w:pPr>
            <w:pStyle w:val="Footer"/>
            <w:tabs>
              <w:tab w:val="clear" w:pos="4680"/>
              <w:tab w:val="clear" w:pos="9360"/>
            </w:tabs>
            <w:jc w:val="right"/>
            <w:rPr>
              <w:ins w:id="3421" w:author="Melissa McClure" w:date="2018-05-04T13:42:00Z"/>
              <w:caps/>
              <w:color w:val="808080" w:themeColor="background1" w:themeShade="80"/>
              <w:sz w:val="18"/>
              <w:szCs w:val="18"/>
            </w:rPr>
          </w:pPr>
          <w:ins w:id="3422" w:author="Melissa McClure" w:date="2018-05-04T13:42:00Z">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ins>
          <w:r w:rsidR="005D1FB0">
            <w:rPr>
              <w:caps/>
              <w:noProof/>
              <w:color w:val="808080" w:themeColor="background1" w:themeShade="80"/>
              <w:sz w:val="18"/>
              <w:szCs w:val="18"/>
            </w:rPr>
            <w:t>13</w:t>
          </w:r>
          <w:ins w:id="3423" w:author="Melissa McClure" w:date="2018-05-04T13:42:00Z">
            <w:r>
              <w:rPr>
                <w:caps/>
                <w:noProof/>
                <w:color w:val="808080" w:themeColor="background1" w:themeShade="80"/>
                <w:sz w:val="18"/>
                <w:szCs w:val="18"/>
              </w:rPr>
              <w:fldChar w:fldCharType="end"/>
            </w:r>
          </w:ins>
        </w:p>
      </w:tc>
    </w:tr>
  </w:tbl>
  <w:p w14:paraId="58D47F55" w14:textId="6F1BAA73" w:rsidR="007E3106" w:rsidRPr="00666D80" w:rsidRDefault="007E3106">
    <w:pPr>
      <w:pStyle w:val="Footer"/>
      <w:rPr>
        <w:color w:val="C00000"/>
        <w:sz w:val="18"/>
        <w:rPrChange w:id="3424" w:author="Melissa McClure" w:date="2018-05-04T13:32:00Z">
          <w:rPr/>
        </w:rPrChang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618376" w14:textId="76FBC191" w:rsidR="007E3106" w:rsidRPr="00641F7C" w:rsidRDefault="007E3106">
    <w:pPr>
      <w:pStyle w:val="Footer"/>
      <w:shd w:val="clear" w:color="auto" w:fill="2F5496" w:themeFill="accent1" w:themeFillShade="BF"/>
      <w:rPr>
        <w:color w:val="FFFFFF" w:themeColor="background1"/>
        <w:rPrChange w:id="3425" w:author="Melissa McClure" w:date="2018-05-04T13:47:00Z">
          <w:rPr/>
        </w:rPrChange>
      </w:rPr>
      <w:pPrChange w:id="3426" w:author="Melissa McClure" w:date="2018-05-04T13:47:00Z">
        <w:pPr>
          <w:pStyle w:val="Footer"/>
        </w:pPr>
      </w:pPrChange>
    </w:pPr>
    <w:ins w:id="3427" w:author="Melissa McClure" w:date="2018-05-04T13:46:00Z">
      <w:r w:rsidRPr="00641F7C">
        <w:rPr>
          <w:color w:val="FFFFFF" w:themeColor="background1"/>
          <w:rPrChange w:id="3428" w:author="Melissa McClure" w:date="2018-05-04T13:47:00Z">
            <w:rPr/>
          </w:rPrChange>
        </w:rPr>
        <w:t>Brian Doersch</w:t>
      </w:r>
      <w:r w:rsidRPr="00641F7C">
        <w:rPr>
          <w:color w:val="FFFFFF" w:themeColor="background1"/>
          <w:rPrChange w:id="3429" w:author="Melissa McClure" w:date="2018-05-04T13:47:00Z">
            <w:rPr/>
          </w:rPrChange>
        </w:rPr>
        <w:tab/>
        <w:t>Melissa McClure</w:t>
      </w:r>
      <w:r w:rsidRPr="00641F7C">
        <w:rPr>
          <w:color w:val="FFFFFF" w:themeColor="background1"/>
          <w:rPrChange w:id="3430" w:author="Melissa McClure" w:date="2018-05-04T13:47:00Z">
            <w:rPr/>
          </w:rPrChange>
        </w:rPr>
        <w:tab/>
        <w:t>Shokoufeh Shadabi</w:t>
      </w:r>
    </w:ins>
  </w:p>
  <w:p w14:paraId="333DDFD2" w14:textId="075BB8BB" w:rsidR="007E3106" w:rsidRPr="00641F7C" w:rsidRDefault="007E3106">
    <w:pPr>
      <w:pStyle w:val="Footer"/>
      <w:shd w:val="clear" w:color="auto" w:fill="2F5496" w:themeFill="accent1" w:themeFillShade="BF"/>
      <w:rPr>
        <w:color w:val="FFFFFF" w:themeColor="background1"/>
        <w:rPrChange w:id="3431" w:author="Melissa McClure" w:date="2018-05-04T13:47:00Z">
          <w:rPr/>
        </w:rPrChange>
      </w:rPr>
      <w:pPrChange w:id="3432" w:author="Melissa McClure" w:date="2018-05-04T13:47:00Z">
        <w:pPr>
          <w:pStyle w:val="Footer"/>
        </w:pPr>
      </w:pPrChange>
    </w:pPr>
    <w:ins w:id="3433" w:author="Melissa McClure" w:date="2018-05-04T13:46:00Z">
      <w:r w:rsidRPr="00641F7C">
        <w:rPr>
          <w:color w:val="FFFFFF" w:themeColor="background1"/>
          <w:rPrChange w:id="3434" w:author="Melissa McClure" w:date="2018-05-04T13:47:00Z">
            <w:rPr/>
          </w:rPrChange>
        </w:rPr>
        <w:t>Jake Ladera</w:t>
      </w:r>
      <w:r w:rsidRPr="00641F7C">
        <w:rPr>
          <w:color w:val="FFFFFF" w:themeColor="background1"/>
          <w:rPrChange w:id="3435" w:author="Melissa McClure" w:date="2018-05-04T13:47:00Z">
            <w:rPr/>
          </w:rPrChange>
        </w:rPr>
        <w:tab/>
        <w:t>Phillip Viens</w:t>
      </w:r>
      <w:r w:rsidRPr="00641F7C">
        <w:rPr>
          <w:color w:val="FFFFFF" w:themeColor="background1"/>
          <w:rPrChange w:id="3436" w:author="Melissa McClure" w:date="2018-05-04T13:47:00Z">
            <w:rPr/>
          </w:rPrChange>
        </w:rPr>
        <w:tab/>
        <w:t>Taylor Guy</w:t>
      </w:r>
    </w:ins>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4518D6" w14:textId="77777777" w:rsidR="005C72E2" w:rsidRDefault="005C72E2" w:rsidP="00B97BEB">
      <w:pPr>
        <w:spacing w:after="0" w:line="240" w:lineRule="auto"/>
      </w:pPr>
      <w:r>
        <w:separator/>
      </w:r>
    </w:p>
  </w:footnote>
  <w:footnote w:type="continuationSeparator" w:id="0">
    <w:p w14:paraId="4F4F8D5F" w14:textId="77777777" w:rsidR="005C72E2" w:rsidRDefault="005C72E2" w:rsidP="00B97BEB">
      <w:pPr>
        <w:spacing w:after="0" w:line="240" w:lineRule="auto"/>
      </w:pPr>
      <w:r>
        <w:continuationSeparator/>
      </w:r>
    </w:p>
  </w:footnote>
  <w:footnote w:type="continuationNotice" w:id="1">
    <w:p w14:paraId="2C42A730" w14:textId="77777777" w:rsidR="005C72E2" w:rsidRDefault="005C72E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5A3CEC"/>
    <w:multiLevelType w:val="hybridMultilevel"/>
    <w:tmpl w:val="F82EA994"/>
    <w:lvl w:ilvl="0" w:tplc="1960DBB0">
      <w:start w:val="1"/>
      <w:numFmt w:val="bullet"/>
      <w:lvlText w:val=""/>
      <w:lvlJc w:val="left"/>
      <w:pPr>
        <w:ind w:left="720" w:hanging="360"/>
      </w:pPr>
      <w:rPr>
        <w:rFonts w:ascii="Symbol" w:hAnsi="Symbol" w:hint="default"/>
      </w:rPr>
    </w:lvl>
    <w:lvl w:ilvl="1" w:tplc="A7AAA7A0">
      <w:start w:val="1"/>
      <w:numFmt w:val="bullet"/>
      <w:lvlText w:val="o"/>
      <w:lvlJc w:val="left"/>
      <w:pPr>
        <w:ind w:left="1440" w:hanging="360"/>
      </w:pPr>
      <w:rPr>
        <w:rFonts w:ascii="Courier New" w:hAnsi="Courier New" w:hint="default"/>
      </w:rPr>
    </w:lvl>
    <w:lvl w:ilvl="2" w:tplc="4DE018FC">
      <w:start w:val="1"/>
      <w:numFmt w:val="bullet"/>
      <w:lvlText w:val=""/>
      <w:lvlJc w:val="left"/>
      <w:pPr>
        <w:ind w:left="2160" w:hanging="360"/>
      </w:pPr>
      <w:rPr>
        <w:rFonts w:ascii="Wingdings" w:hAnsi="Wingdings" w:hint="default"/>
      </w:rPr>
    </w:lvl>
    <w:lvl w:ilvl="3" w:tplc="FF8C4B98">
      <w:start w:val="1"/>
      <w:numFmt w:val="bullet"/>
      <w:lvlText w:val=""/>
      <w:lvlJc w:val="left"/>
      <w:pPr>
        <w:ind w:left="2880" w:hanging="360"/>
      </w:pPr>
      <w:rPr>
        <w:rFonts w:ascii="Symbol" w:hAnsi="Symbol" w:hint="default"/>
      </w:rPr>
    </w:lvl>
    <w:lvl w:ilvl="4" w:tplc="94561456">
      <w:start w:val="1"/>
      <w:numFmt w:val="bullet"/>
      <w:lvlText w:val="o"/>
      <w:lvlJc w:val="left"/>
      <w:pPr>
        <w:ind w:left="3600" w:hanging="360"/>
      </w:pPr>
      <w:rPr>
        <w:rFonts w:ascii="Courier New" w:hAnsi="Courier New" w:hint="default"/>
      </w:rPr>
    </w:lvl>
    <w:lvl w:ilvl="5" w:tplc="AEDA5A48">
      <w:start w:val="1"/>
      <w:numFmt w:val="bullet"/>
      <w:lvlText w:val=""/>
      <w:lvlJc w:val="left"/>
      <w:pPr>
        <w:ind w:left="4320" w:hanging="360"/>
      </w:pPr>
      <w:rPr>
        <w:rFonts w:ascii="Wingdings" w:hAnsi="Wingdings" w:hint="default"/>
      </w:rPr>
    </w:lvl>
    <w:lvl w:ilvl="6" w:tplc="15BE8EBA">
      <w:start w:val="1"/>
      <w:numFmt w:val="bullet"/>
      <w:lvlText w:val=""/>
      <w:lvlJc w:val="left"/>
      <w:pPr>
        <w:ind w:left="5040" w:hanging="360"/>
      </w:pPr>
      <w:rPr>
        <w:rFonts w:ascii="Symbol" w:hAnsi="Symbol" w:hint="default"/>
      </w:rPr>
    </w:lvl>
    <w:lvl w:ilvl="7" w:tplc="DC040842">
      <w:start w:val="1"/>
      <w:numFmt w:val="bullet"/>
      <w:lvlText w:val="o"/>
      <w:lvlJc w:val="left"/>
      <w:pPr>
        <w:ind w:left="5760" w:hanging="360"/>
      </w:pPr>
      <w:rPr>
        <w:rFonts w:ascii="Courier New" w:hAnsi="Courier New" w:hint="default"/>
      </w:rPr>
    </w:lvl>
    <w:lvl w:ilvl="8" w:tplc="22F0BB3C">
      <w:start w:val="1"/>
      <w:numFmt w:val="bullet"/>
      <w:lvlText w:val=""/>
      <w:lvlJc w:val="left"/>
      <w:pPr>
        <w:ind w:left="6480" w:hanging="360"/>
      </w:pPr>
      <w:rPr>
        <w:rFonts w:ascii="Wingdings" w:hAnsi="Wingdings" w:hint="default"/>
      </w:rPr>
    </w:lvl>
  </w:abstractNum>
  <w:abstractNum w:abstractNumId="1" w15:restartNumberingAfterBreak="0">
    <w:nsid w:val="3D1C2D62"/>
    <w:multiLevelType w:val="hybridMultilevel"/>
    <w:tmpl w:val="A0627ED6"/>
    <w:lvl w:ilvl="0" w:tplc="7E2CE2FC">
      <w:start w:val="1"/>
      <w:numFmt w:val="bullet"/>
      <w:lvlText w:val=""/>
      <w:lvlJc w:val="left"/>
      <w:pPr>
        <w:ind w:left="720" w:hanging="360"/>
      </w:pPr>
      <w:rPr>
        <w:rFonts w:ascii="Symbol" w:hAnsi="Symbol" w:hint="default"/>
      </w:rPr>
    </w:lvl>
    <w:lvl w:ilvl="1" w:tplc="8E90C1EC">
      <w:start w:val="1"/>
      <w:numFmt w:val="bullet"/>
      <w:lvlText w:val="o"/>
      <w:lvlJc w:val="left"/>
      <w:pPr>
        <w:ind w:left="1440" w:hanging="360"/>
      </w:pPr>
      <w:rPr>
        <w:rFonts w:ascii="Courier New" w:hAnsi="Courier New" w:hint="default"/>
      </w:rPr>
    </w:lvl>
    <w:lvl w:ilvl="2" w:tplc="0DAA85C8">
      <w:start w:val="1"/>
      <w:numFmt w:val="bullet"/>
      <w:lvlText w:val=""/>
      <w:lvlJc w:val="left"/>
      <w:pPr>
        <w:ind w:left="2160" w:hanging="360"/>
      </w:pPr>
      <w:rPr>
        <w:rFonts w:ascii="Wingdings" w:hAnsi="Wingdings" w:hint="default"/>
      </w:rPr>
    </w:lvl>
    <w:lvl w:ilvl="3" w:tplc="E45077A2">
      <w:start w:val="1"/>
      <w:numFmt w:val="bullet"/>
      <w:lvlText w:val=""/>
      <w:lvlJc w:val="left"/>
      <w:pPr>
        <w:ind w:left="2880" w:hanging="360"/>
      </w:pPr>
      <w:rPr>
        <w:rFonts w:ascii="Symbol" w:hAnsi="Symbol" w:hint="default"/>
      </w:rPr>
    </w:lvl>
    <w:lvl w:ilvl="4" w:tplc="11DEDA86">
      <w:start w:val="1"/>
      <w:numFmt w:val="bullet"/>
      <w:lvlText w:val="o"/>
      <w:lvlJc w:val="left"/>
      <w:pPr>
        <w:ind w:left="3600" w:hanging="360"/>
      </w:pPr>
      <w:rPr>
        <w:rFonts w:ascii="Courier New" w:hAnsi="Courier New" w:hint="default"/>
      </w:rPr>
    </w:lvl>
    <w:lvl w:ilvl="5" w:tplc="C8C49FE0">
      <w:start w:val="1"/>
      <w:numFmt w:val="bullet"/>
      <w:lvlText w:val=""/>
      <w:lvlJc w:val="left"/>
      <w:pPr>
        <w:ind w:left="4320" w:hanging="360"/>
      </w:pPr>
      <w:rPr>
        <w:rFonts w:ascii="Wingdings" w:hAnsi="Wingdings" w:hint="default"/>
      </w:rPr>
    </w:lvl>
    <w:lvl w:ilvl="6" w:tplc="E00819F8">
      <w:start w:val="1"/>
      <w:numFmt w:val="bullet"/>
      <w:lvlText w:val=""/>
      <w:lvlJc w:val="left"/>
      <w:pPr>
        <w:ind w:left="5040" w:hanging="360"/>
      </w:pPr>
      <w:rPr>
        <w:rFonts w:ascii="Symbol" w:hAnsi="Symbol" w:hint="default"/>
      </w:rPr>
    </w:lvl>
    <w:lvl w:ilvl="7" w:tplc="8B965F26">
      <w:start w:val="1"/>
      <w:numFmt w:val="bullet"/>
      <w:lvlText w:val="o"/>
      <w:lvlJc w:val="left"/>
      <w:pPr>
        <w:ind w:left="5760" w:hanging="360"/>
      </w:pPr>
      <w:rPr>
        <w:rFonts w:ascii="Courier New" w:hAnsi="Courier New" w:hint="default"/>
      </w:rPr>
    </w:lvl>
    <w:lvl w:ilvl="8" w:tplc="D1BCB272">
      <w:start w:val="1"/>
      <w:numFmt w:val="bullet"/>
      <w:lvlText w:val=""/>
      <w:lvlJc w:val="left"/>
      <w:pPr>
        <w:ind w:left="6480" w:hanging="360"/>
      </w:pPr>
      <w:rPr>
        <w:rFonts w:ascii="Wingdings" w:hAnsi="Wingdings" w:hint="default"/>
      </w:rPr>
    </w:lvl>
  </w:abstractNum>
  <w:abstractNum w:abstractNumId="2" w15:restartNumberingAfterBreak="0">
    <w:nsid w:val="477474E3"/>
    <w:multiLevelType w:val="hybridMultilevel"/>
    <w:tmpl w:val="D1309FD0"/>
    <w:lvl w:ilvl="0" w:tplc="5FE8BBEC">
      <w:start w:val="1"/>
      <w:numFmt w:val="bullet"/>
      <w:lvlText w:val=""/>
      <w:lvlJc w:val="left"/>
      <w:pPr>
        <w:ind w:left="720" w:hanging="360"/>
      </w:pPr>
      <w:rPr>
        <w:rFonts w:ascii="Symbol" w:hAnsi="Symbol" w:hint="default"/>
      </w:rPr>
    </w:lvl>
    <w:lvl w:ilvl="1" w:tplc="D7DEFDE2">
      <w:start w:val="1"/>
      <w:numFmt w:val="bullet"/>
      <w:lvlText w:val="o"/>
      <w:lvlJc w:val="left"/>
      <w:pPr>
        <w:ind w:left="1440" w:hanging="360"/>
      </w:pPr>
      <w:rPr>
        <w:rFonts w:ascii="Courier New" w:hAnsi="Courier New" w:hint="default"/>
      </w:rPr>
    </w:lvl>
    <w:lvl w:ilvl="2" w:tplc="698A7370">
      <w:start w:val="1"/>
      <w:numFmt w:val="bullet"/>
      <w:lvlText w:val=""/>
      <w:lvlJc w:val="left"/>
      <w:pPr>
        <w:ind w:left="2160" w:hanging="360"/>
      </w:pPr>
      <w:rPr>
        <w:rFonts w:ascii="Wingdings" w:hAnsi="Wingdings" w:hint="default"/>
      </w:rPr>
    </w:lvl>
    <w:lvl w:ilvl="3" w:tplc="2D1E6300">
      <w:start w:val="1"/>
      <w:numFmt w:val="bullet"/>
      <w:lvlText w:val=""/>
      <w:lvlJc w:val="left"/>
      <w:pPr>
        <w:ind w:left="2880" w:hanging="360"/>
      </w:pPr>
      <w:rPr>
        <w:rFonts w:ascii="Symbol" w:hAnsi="Symbol" w:hint="default"/>
      </w:rPr>
    </w:lvl>
    <w:lvl w:ilvl="4" w:tplc="91B8D764">
      <w:start w:val="1"/>
      <w:numFmt w:val="bullet"/>
      <w:lvlText w:val="o"/>
      <w:lvlJc w:val="left"/>
      <w:pPr>
        <w:ind w:left="3600" w:hanging="360"/>
      </w:pPr>
      <w:rPr>
        <w:rFonts w:ascii="Courier New" w:hAnsi="Courier New" w:hint="default"/>
      </w:rPr>
    </w:lvl>
    <w:lvl w:ilvl="5" w:tplc="D000063C">
      <w:start w:val="1"/>
      <w:numFmt w:val="bullet"/>
      <w:lvlText w:val=""/>
      <w:lvlJc w:val="left"/>
      <w:pPr>
        <w:ind w:left="4320" w:hanging="360"/>
      </w:pPr>
      <w:rPr>
        <w:rFonts w:ascii="Wingdings" w:hAnsi="Wingdings" w:hint="default"/>
      </w:rPr>
    </w:lvl>
    <w:lvl w:ilvl="6" w:tplc="9A5C232C">
      <w:start w:val="1"/>
      <w:numFmt w:val="bullet"/>
      <w:lvlText w:val=""/>
      <w:lvlJc w:val="left"/>
      <w:pPr>
        <w:ind w:left="5040" w:hanging="360"/>
      </w:pPr>
      <w:rPr>
        <w:rFonts w:ascii="Symbol" w:hAnsi="Symbol" w:hint="default"/>
      </w:rPr>
    </w:lvl>
    <w:lvl w:ilvl="7" w:tplc="A0265FA4">
      <w:start w:val="1"/>
      <w:numFmt w:val="bullet"/>
      <w:lvlText w:val="o"/>
      <w:lvlJc w:val="left"/>
      <w:pPr>
        <w:ind w:left="5760" w:hanging="360"/>
      </w:pPr>
      <w:rPr>
        <w:rFonts w:ascii="Courier New" w:hAnsi="Courier New" w:hint="default"/>
      </w:rPr>
    </w:lvl>
    <w:lvl w:ilvl="8" w:tplc="89643FE6">
      <w:start w:val="1"/>
      <w:numFmt w:val="bullet"/>
      <w:lvlText w:val=""/>
      <w:lvlJc w:val="left"/>
      <w:pPr>
        <w:ind w:left="6480" w:hanging="360"/>
      </w:pPr>
      <w:rPr>
        <w:rFonts w:ascii="Wingdings" w:hAnsi="Wingdings" w:hint="default"/>
      </w:rPr>
    </w:lvl>
  </w:abstractNum>
  <w:abstractNum w:abstractNumId="3" w15:restartNumberingAfterBreak="0">
    <w:nsid w:val="64956187"/>
    <w:multiLevelType w:val="hybridMultilevel"/>
    <w:tmpl w:val="A23EBF76"/>
    <w:lvl w:ilvl="0" w:tplc="C5C46862">
      <w:start w:val="1"/>
      <w:numFmt w:val="bullet"/>
      <w:lvlText w:val=""/>
      <w:lvlJc w:val="left"/>
      <w:pPr>
        <w:ind w:left="720" w:hanging="360"/>
      </w:pPr>
      <w:rPr>
        <w:rFonts w:ascii="Symbol" w:hAnsi="Symbol" w:hint="default"/>
      </w:rPr>
    </w:lvl>
    <w:lvl w:ilvl="1" w:tplc="0F80E684">
      <w:start w:val="1"/>
      <w:numFmt w:val="bullet"/>
      <w:lvlText w:val="o"/>
      <w:lvlJc w:val="left"/>
      <w:pPr>
        <w:ind w:left="1440" w:hanging="360"/>
      </w:pPr>
      <w:rPr>
        <w:rFonts w:ascii="Courier New" w:hAnsi="Courier New" w:hint="default"/>
      </w:rPr>
    </w:lvl>
    <w:lvl w:ilvl="2" w:tplc="E3BA1048">
      <w:start w:val="1"/>
      <w:numFmt w:val="bullet"/>
      <w:lvlText w:val=""/>
      <w:lvlJc w:val="left"/>
      <w:pPr>
        <w:ind w:left="2160" w:hanging="360"/>
      </w:pPr>
      <w:rPr>
        <w:rFonts w:ascii="Wingdings" w:hAnsi="Wingdings" w:hint="default"/>
      </w:rPr>
    </w:lvl>
    <w:lvl w:ilvl="3" w:tplc="DC66EF52">
      <w:start w:val="1"/>
      <w:numFmt w:val="bullet"/>
      <w:lvlText w:val=""/>
      <w:lvlJc w:val="left"/>
      <w:pPr>
        <w:ind w:left="2880" w:hanging="360"/>
      </w:pPr>
      <w:rPr>
        <w:rFonts w:ascii="Symbol" w:hAnsi="Symbol" w:hint="default"/>
      </w:rPr>
    </w:lvl>
    <w:lvl w:ilvl="4" w:tplc="C19620DE">
      <w:start w:val="1"/>
      <w:numFmt w:val="bullet"/>
      <w:lvlText w:val="o"/>
      <w:lvlJc w:val="left"/>
      <w:pPr>
        <w:ind w:left="3600" w:hanging="360"/>
      </w:pPr>
      <w:rPr>
        <w:rFonts w:ascii="Courier New" w:hAnsi="Courier New" w:hint="default"/>
      </w:rPr>
    </w:lvl>
    <w:lvl w:ilvl="5" w:tplc="49B65B26">
      <w:start w:val="1"/>
      <w:numFmt w:val="bullet"/>
      <w:lvlText w:val=""/>
      <w:lvlJc w:val="left"/>
      <w:pPr>
        <w:ind w:left="4320" w:hanging="360"/>
      </w:pPr>
      <w:rPr>
        <w:rFonts w:ascii="Wingdings" w:hAnsi="Wingdings" w:hint="default"/>
      </w:rPr>
    </w:lvl>
    <w:lvl w:ilvl="6" w:tplc="5754C866">
      <w:start w:val="1"/>
      <w:numFmt w:val="bullet"/>
      <w:lvlText w:val=""/>
      <w:lvlJc w:val="left"/>
      <w:pPr>
        <w:ind w:left="5040" w:hanging="360"/>
      </w:pPr>
      <w:rPr>
        <w:rFonts w:ascii="Symbol" w:hAnsi="Symbol" w:hint="default"/>
      </w:rPr>
    </w:lvl>
    <w:lvl w:ilvl="7" w:tplc="A018294C">
      <w:start w:val="1"/>
      <w:numFmt w:val="bullet"/>
      <w:lvlText w:val="o"/>
      <w:lvlJc w:val="left"/>
      <w:pPr>
        <w:ind w:left="5760" w:hanging="360"/>
      </w:pPr>
      <w:rPr>
        <w:rFonts w:ascii="Courier New" w:hAnsi="Courier New" w:hint="default"/>
      </w:rPr>
    </w:lvl>
    <w:lvl w:ilvl="8" w:tplc="CC9035EE">
      <w:start w:val="1"/>
      <w:numFmt w:val="bullet"/>
      <w:lvlText w:val=""/>
      <w:lvlJc w:val="left"/>
      <w:pPr>
        <w:ind w:left="6480" w:hanging="360"/>
      </w:pPr>
      <w:rPr>
        <w:rFonts w:ascii="Wingdings" w:hAnsi="Wingdings" w:hint="default"/>
      </w:rPr>
    </w:lvl>
  </w:abstractNum>
  <w:abstractNum w:abstractNumId="4" w15:restartNumberingAfterBreak="0">
    <w:nsid w:val="6F914ADC"/>
    <w:multiLevelType w:val="hybridMultilevel"/>
    <w:tmpl w:val="33268956"/>
    <w:lvl w:ilvl="0" w:tplc="4CFA7F26">
      <w:start w:val="1"/>
      <w:numFmt w:val="bullet"/>
      <w:lvlText w:val=""/>
      <w:lvlJc w:val="left"/>
      <w:pPr>
        <w:ind w:left="720" w:hanging="360"/>
      </w:pPr>
      <w:rPr>
        <w:rFonts w:ascii="Symbol" w:hAnsi="Symbol" w:hint="default"/>
      </w:rPr>
    </w:lvl>
    <w:lvl w:ilvl="1" w:tplc="706C411E">
      <w:start w:val="1"/>
      <w:numFmt w:val="bullet"/>
      <w:lvlText w:val="o"/>
      <w:lvlJc w:val="left"/>
      <w:pPr>
        <w:ind w:left="1440" w:hanging="360"/>
      </w:pPr>
      <w:rPr>
        <w:rFonts w:ascii="Courier New" w:hAnsi="Courier New" w:hint="default"/>
      </w:rPr>
    </w:lvl>
    <w:lvl w:ilvl="2" w:tplc="7BCA8FBE">
      <w:start w:val="1"/>
      <w:numFmt w:val="bullet"/>
      <w:lvlText w:val=""/>
      <w:lvlJc w:val="left"/>
      <w:pPr>
        <w:ind w:left="2160" w:hanging="360"/>
      </w:pPr>
      <w:rPr>
        <w:rFonts w:ascii="Wingdings" w:hAnsi="Wingdings" w:hint="default"/>
      </w:rPr>
    </w:lvl>
    <w:lvl w:ilvl="3" w:tplc="00F2B1FA">
      <w:start w:val="1"/>
      <w:numFmt w:val="bullet"/>
      <w:lvlText w:val=""/>
      <w:lvlJc w:val="left"/>
      <w:pPr>
        <w:ind w:left="2880" w:hanging="360"/>
      </w:pPr>
      <w:rPr>
        <w:rFonts w:ascii="Symbol" w:hAnsi="Symbol" w:hint="default"/>
      </w:rPr>
    </w:lvl>
    <w:lvl w:ilvl="4" w:tplc="42B68CEC">
      <w:start w:val="1"/>
      <w:numFmt w:val="bullet"/>
      <w:lvlText w:val="o"/>
      <w:lvlJc w:val="left"/>
      <w:pPr>
        <w:ind w:left="3600" w:hanging="360"/>
      </w:pPr>
      <w:rPr>
        <w:rFonts w:ascii="Courier New" w:hAnsi="Courier New" w:hint="default"/>
      </w:rPr>
    </w:lvl>
    <w:lvl w:ilvl="5" w:tplc="AD18E0C4">
      <w:start w:val="1"/>
      <w:numFmt w:val="bullet"/>
      <w:lvlText w:val=""/>
      <w:lvlJc w:val="left"/>
      <w:pPr>
        <w:ind w:left="4320" w:hanging="360"/>
      </w:pPr>
      <w:rPr>
        <w:rFonts w:ascii="Wingdings" w:hAnsi="Wingdings" w:hint="default"/>
      </w:rPr>
    </w:lvl>
    <w:lvl w:ilvl="6" w:tplc="75FE0F56">
      <w:start w:val="1"/>
      <w:numFmt w:val="bullet"/>
      <w:lvlText w:val=""/>
      <w:lvlJc w:val="left"/>
      <w:pPr>
        <w:ind w:left="5040" w:hanging="360"/>
      </w:pPr>
      <w:rPr>
        <w:rFonts w:ascii="Symbol" w:hAnsi="Symbol" w:hint="default"/>
      </w:rPr>
    </w:lvl>
    <w:lvl w:ilvl="7" w:tplc="DAF454EC">
      <w:start w:val="1"/>
      <w:numFmt w:val="bullet"/>
      <w:lvlText w:val="o"/>
      <w:lvlJc w:val="left"/>
      <w:pPr>
        <w:ind w:left="5760" w:hanging="360"/>
      </w:pPr>
      <w:rPr>
        <w:rFonts w:ascii="Courier New" w:hAnsi="Courier New" w:hint="default"/>
      </w:rPr>
    </w:lvl>
    <w:lvl w:ilvl="8" w:tplc="4D7CF50C">
      <w:start w:val="1"/>
      <w:numFmt w:val="bullet"/>
      <w:lvlText w:val=""/>
      <w:lvlJc w:val="left"/>
      <w:pPr>
        <w:ind w:left="6480" w:hanging="360"/>
      </w:pPr>
      <w:rPr>
        <w:rFonts w:ascii="Wingdings" w:hAnsi="Wingdings" w:hint="default"/>
      </w:rPr>
    </w:lvl>
  </w:abstractNum>
  <w:abstractNum w:abstractNumId="5" w15:restartNumberingAfterBreak="0">
    <w:nsid w:val="70694155"/>
    <w:multiLevelType w:val="hybridMultilevel"/>
    <w:tmpl w:val="3FB42A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70AD7356"/>
    <w:multiLevelType w:val="hybridMultilevel"/>
    <w:tmpl w:val="D78236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 w:numId="6">
    <w:abstractNumId w:val="5"/>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lissa McClure">
    <w15:presenceInfo w15:providerId="None" w15:userId="Melissa McClure"/>
  </w15:person>
  <w15:person w15:author="Ladera, Harrison">
    <w15:presenceInfo w15:providerId="Windows Live" w15:userId="449313e3-6b2c-4551-a2ae-2990770e3f09"/>
  </w15:person>
  <w15:person w15:author="Viens, Phillip">
    <w15:presenceInfo w15:providerId="None" w15:userId="Viens, Phillip"/>
  </w15:person>
  <w15:person w15:author="Doersch, Brian">
    <w15:presenceInfo w15:providerId="None" w15:userId="Doersch, Brian"/>
  </w15:person>
  <w15:person w15:author="Brian Doersch">
    <w15:presenceInfo w15:providerId="None" w15:userId="Brian Doersch"/>
  </w15:person>
  <w15:person w15:author="McClure, Melissa">
    <w15:presenceInfo w15:providerId="None" w15:userId="McClure, Melissa"/>
  </w15:person>
  <w15:person w15:author="Shadabi, Shokoufeh">
    <w15:presenceInfo w15:providerId="None" w15:userId="Shadabi, Shokoufeh"/>
  </w15:person>
  <w15:person w15:author="Phillip Viens">
    <w15:presenceInfo w15:providerId="None" w15:userId="Phillip Vi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visionView w:markup="0"/>
  <w:trackRevisions/>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64A756F"/>
    <w:rsid w:val="00000AFA"/>
    <w:rsid w:val="00000CA3"/>
    <w:rsid w:val="00002041"/>
    <w:rsid w:val="00004CBF"/>
    <w:rsid w:val="00005922"/>
    <w:rsid w:val="000061E4"/>
    <w:rsid w:val="000117E4"/>
    <w:rsid w:val="00011EDD"/>
    <w:rsid w:val="00015DC4"/>
    <w:rsid w:val="000168A8"/>
    <w:rsid w:val="00016BBD"/>
    <w:rsid w:val="000203A7"/>
    <w:rsid w:val="0002214F"/>
    <w:rsid w:val="00026196"/>
    <w:rsid w:val="000268AC"/>
    <w:rsid w:val="00026DEC"/>
    <w:rsid w:val="0002797A"/>
    <w:rsid w:val="000302C5"/>
    <w:rsid w:val="0003113C"/>
    <w:rsid w:val="00031B49"/>
    <w:rsid w:val="00032520"/>
    <w:rsid w:val="00032CD8"/>
    <w:rsid w:val="0003438B"/>
    <w:rsid w:val="00034A3A"/>
    <w:rsid w:val="00034D02"/>
    <w:rsid w:val="00034E1F"/>
    <w:rsid w:val="0003557F"/>
    <w:rsid w:val="00041C21"/>
    <w:rsid w:val="000424C8"/>
    <w:rsid w:val="000501DD"/>
    <w:rsid w:val="00051009"/>
    <w:rsid w:val="00051BAE"/>
    <w:rsid w:val="000525A8"/>
    <w:rsid w:val="00053165"/>
    <w:rsid w:val="0005348C"/>
    <w:rsid w:val="00055208"/>
    <w:rsid w:val="0005561D"/>
    <w:rsid w:val="0005667C"/>
    <w:rsid w:val="00060917"/>
    <w:rsid w:val="00060A6E"/>
    <w:rsid w:val="000612C8"/>
    <w:rsid w:val="0006279C"/>
    <w:rsid w:val="00063BD9"/>
    <w:rsid w:val="00064055"/>
    <w:rsid w:val="00064AFB"/>
    <w:rsid w:val="00066FEA"/>
    <w:rsid w:val="00067295"/>
    <w:rsid w:val="00070FF6"/>
    <w:rsid w:val="00072E42"/>
    <w:rsid w:val="00073161"/>
    <w:rsid w:val="000741D7"/>
    <w:rsid w:val="000745BC"/>
    <w:rsid w:val="00074869"/>
    <w:rsid w:val="00074AEB"/>
    <w:rsid w:val="00075C03"/>
    <w:rsid w:val="00075FC6"/>
    <w:rsid w:val="0008031E"/>
    <w:rsid w:val="00080A15"/>
    <w:rsid w:val="000816F5"/>
    <w:rsid w:val="00082F57"/>
    <w:rsid w:val="0008371F"/>
    <w:rsid w:val="0008514A"/>
    <w:rsid w:val="00086EA7"/>
    <w:rsid w:val="0009020A"/>
    <w:rsid w:val="000939E6"/>
    <w:rsid w:val="000944AD"/>
    <w:rsid w:val="000949FE"/>
    <w:rsid w:val="00094C3F"/>
    <w:rsid w:val="00095006"/>
    <w:rsid w:val="0009511D"/>
    <w:rsid w:val="00095C06"/>
    <w:rsid w:val="0009650E"/>
    <w:rsid w:val="00096C13"/>
    <w:rsid w:val="000976AA"/>
    <w:rsid w:val="000A07C6"/>
    <w:rsid w:val="000A0B9C"/>
    <w:rsid w:val="000A1C1D"/>
    <w:rsid w:val="000A1E9C"/>
    <w:rsid w:val="000A205B"/>
    <w:rsid w:val="000A3BE9"/>
    <w:rsid w:val="000A4A56"/>
    <w:rsid w:val="000A5E97"/>
    <w:rsid w:val="000A60BF"/>
    <w:rsid w:val="000A6B32"/>
    <w:rsid w:val="000B17BD"/>
    <w:rsid w:val="000B1B72"/>
    <w:rsid w:val="000B1EF3"/>
    <w:rsid w:val="000B2C6C"/>
    <w:rsid w:val="000B2D10"/>
    <w:rsid w:val="000B3006"/>
    <w:rsid w:val="000B3354"/>
    <w:rsid w:val="000B7A14"/>
    <w:rsid w:val="000C29C9"/>
    <w:rsid w:val="000C2A51"/>
    <w:rsid w:val="000C45D0"/>
    <w:rsid w:val="000C4C4D"/>
    <w:rsid w:val="000C6B16"/>
    <w:rsid w:val="000C6EEC"/>
    <w:rsid w:val="000C7399"/>
    <w:rsid w:val="000C74A7"/>
    <w:rsid w:val="000D05C7"/>
    <w:rsid w:val="000D4023"/>
    <w:rsid w:val="000D5D1A"/>
    <w:rsid w:val="000D75AE"/>
    <w:rsid w:val="000D7902"/>
    <w:rsid w:val="000E07D0"/>
    <w:rsid w:val="000E0C5E"/>
    <w:rsid w:val="000E0E70"/>
    <w:rsid w:val="000E2946"/>
    <w:rsid w:val="000E4A5A"/>
    <w:rsid w:val="000E4B94"/>
    <w:rsid w:val="000E50C5"/>
    <w:rsid w:val="000E59E9"/>
    <w:rsid w:val="000E5F5B"/>
    <w:rsid w:val="000E6A67"/>
    <w:rsid w:val="000E7666"/>
    <w:rsid w:val="000F0BF9"/>
    <w:rsid w:val="000F1ACB"/>
    <w:rsid w:val="000F2203"/>
    <w:rsid w:val="000F32EB"/>
    <w:rsid w:val="000F5AFE"/>
    <w:rsid w:val="000F6557"/>
    <w:rsid w:val="000F658B"/>
    <w:rsid w:val="000F68DE"/>
    <w:rsid w:val="000F6E89"/>
    <w:rsid w:val="00102921"/>
    <w:rsid w:val="00103487"/>
    <w:rsid w:val="00103745"/>
    <w:rsid w:val="00104944"/>
    <w:rsid w:val="001053E4"/>
    <w:rsid w:val="00107835"/>
    <w:rsid w:val="00107C52"/>
    <w:rsid w:val="001108DF"/>
    <w:rsid w:val="00110E5A"/>
    <w:rsid w:val="001123A3"/>
    <w:rsid w:val="00113C03"/>
    <w:rsid w:val="001148E6"/>
    <w:rsid w:val="00114CF7"/>
    <w:rsid w:val="00115D20"/>
    <w:rsid w:val="00116345"/>
    <w:rsid w:val="0011722D"/>
    <w:rsid w:val="00120C95"/>
    <w:rsid w:val="00121456"/>
    <w:rsid w:val="0012353D"/>
    <w:rsid w:val="001244CB"/>
    <w:rsid w:val="00125941"/>
    <w:rsid w:val="00126467"/>
    <w:rsid w:val="001268F7"/>
    <w:rsid w:val="00126E37"/>
    <w:rsid w:val="001306CC"/>
    <w:rsid w:val="00130EC6"/>
    <w:rsid w:val="00131C54"/>
    <w:rsid w:val="001321F4"/>
    <w:rsid w:val="00132A95"/>
    <w:rsid w:val="00133734"/>
    <w:rsid w:val="00135B35"/>
    <w:rsid w:val="00136C7F"/>
    <w:rsid w:val="00137D3B"/>
    <w:rsid w:val="00144806"/>
    <w:rsid w:val="0014644E"/>
    <w:rsid w:val="001467CD"/>
    <w:rsid w:val="00147D63"/>
    <w:rsid w:val="00147F9A"/>
    <w:rsid w:val="00151F95"/>
    <w:rsid w:val="001520C8"/>
    <w:rsid w:val="00152939"/>
    <w:rsid w:val="00152B79"/>
    <w:rsid w:val="001541B6"/>
    <w:rsid w:val="001544D3"/>
    <w:rsid w:val="00154FF1"/>
    <w:rsid w:val="0015579F"/>
    <w:rsid w:val="00155CB0"/>
    <w:rsid w:val="00157FFB"/>
    <w:rsid w:val="00160C3E"/>
    <w:rsid w:val="00160D3D"/>
    <w:rsid w:val="00162392"/>
    <w:rsid w:val="0016274B"/>
    <w:rsid w:val="00162981"/>
    <w:rsid w:val="001639C9"/>
    <w:rsid w:val="001649E7"/>
    <w:rsid w:val="00165BC1"/>
    <w:rsid w:val="00167477"/>
    <w:rsid w:val="0017161D"/>
    <w:rsid w:val="00172D6D"/>
    <w:rsid w:val="001749D9"/>
    <w:rsid w:val="00175341"/>
    <w:rsid w:val="001807A6"/>
    <w:rsid w:val="00181975"/>
    <w:rsid w:val="001839CC"/>
    <w:rsid w:val="0018507B"/>
    <w:rsid w:val="00185C5B"/>
    <w:rsid w:val="00186141"/>
    <w:rsid w:val="00190840"/>
    <w:rsid w:val="00195628"/>
    <w:rsid w:val="00195C06"/>
    <w:rsid w:val="001960DE"/>
    <w:rsid w:val="00196561"/>
    <w:rsid w:val="00196D3C"/>
    <w:rsid w:val="0019779F"/>
    <w:rsid w:val="001A1459"/>
    <w:rsid w:val="001A1D84"/>
    <w:rsid w:val="001A2061"/>
    <w:rsid w:val="001A2D6C"/>
    <w:rsid w:val="001A3DF0"/>
    <w:rsid w:val="001A4023"/>
    <w:rsid w:val="001A4055"/>
    <w:rsid w:val="001A4106"/>
    <w:rsid w:val="001A4BE4"/>
    <w:rsid w:val="001A4FF4"/>
    <w:rsid w:val="001A54DB"/>
    <w:rsid w:val="001A71F5"/>
    <w:rsid w:val="001B01A4"/>
    <w:rsid w:val="001B029C"/>
    <w:rsid w:val="001B0779"/>
    <w:rsid w:val="001B080D"/>
    <w:rsid w:val="001B1335"/>
    <w:rsid w:val="001B142D"/>
    <w:rsid w:val="001B448B"/>
    <w:rsid w:val="001B5200"/>
    <w:rsid w:val="001B5601"/>
    <w:rsid w:val="001B64B7"/>
    <w:rsid w:val="001B6ADD"/>
    <w:rsid w:val="001B74E1"/>
    <w:rsid w:val="001C1C9C"/>
    <w:rsid w:val="001C24E4"/>
    <w:rsid w:val="001C3E5B"/>
    <w:rsid w:val="001C421A"/>
    <w:rsid w:val="001C5358"/>
    <w:rsid w:val="001C6611"/>
    <w:rsid w:val="001C68EB"/>
    <w:rsid w:val="001C7193"/>
    <w:rsid w:val="001C7598"/>
    <w:rsid w:val="001C7AA6"/>
    <w:rsid w:val="001C7B5A"/>
    <w:rsid w:val="001C7BED"/>
    <w:rsid w:val="001D0664"/>
    <w:rsid w:val="001D11E7"/>
    <w:rsid w:val="001D2802"/>
    <w:rsid w:val="001D335D"/>
    <w:rsid w:val="001D50F0"/>
    <w:rsid w:val="001D5AE4"/>
    <w:rsid w:val="001D6F58"/>
    <w:rsid w:val="001E0A1B"/>
    <w:rsid w:val="001E0C4E"/>
    <w:rsid w:val="001E101E"/>
    <w:rsid w:val="001E1D3F"/>
    <w:rsid w:val="001E2F5D"/>
    <w:rsid w:val="001E403F"/>
    <w:rsid w:val="001E5FBB"/>
    <w:rsid w:val="001E646F"/>
    <w:rsid w:val="001E6D2F"/>
    <w:rsid w:val="001E7046"/>
    <w:rsid w:val="001E7076"/>
    <w:rsid w:val="001F295A"/>
    <w:rsid w:val="001F2998"/>
    <w:rsid w:val="001F2B3F"/>
    <w:rsid w:val="001F2C26"/>
    <w:rsid w:val="001F30AD"/>
    <w:rsid w:val="001F4236"/>
    <w:rsid w:val="001F48B0"/>
    <w:rsid w:val="001F55DD"/>
    <w:rsid w:val="001F632F"/>
    <w:rsid w:val="001F66E5"/>
    <w:rsid w:val="001F774E"/>
    <w:rsid w:val="00205348"/>
    <w:rsid w:val="0020579C"/>
    <w:rsid w:val="00205A57"/>
    <w:rsid w:val="00206277"/>
    <w:rsid w:val="002065AA"/>
    <w:rsid w:val="00206CFA"/>
    <w:rsid w:val="00207CDF"/>
    <w:rsid w:val="00207DC6"/>
    <w:rsid w:val="00211C61"/>
    <w:rsid w:val="00212326"/>
    <w:rsid w:val="002129D2"/>
    <w:rsid w:val="00213CBD"/>
    <w:rsid w:val="00213D32"/>
    <w:rsid w:val="002144DB"/>
    <w:rsid w:val="00214F16"/>
    <w:rsid w:val="0021552F"/>
    <w:rsid w:val="002175AB"/>
    <w:rsid w:val="002178FA"/>
    <w:rsid w:val="00217DCD"/>
    <w:rsid w:val="002202D7"/>
    <w:rsid w:val="0022119A"/>
    <w:rsid w:val="00221329"/>
    <w:rsid w:val="00221AA4"/>
    <w:rsid w:val="00222144"/>
    <w:rsid w:val="002222EA"/>
    <w:rsid w:val="00226AD1"/>
    <w:rsid w:val="00227884"/>
    <w:rsid w:val="0023079C"/>
    <w:rsid w:val="002317E6"/>
    <w:rsid w:val="002318FB"/>
    <w:rsid w:val="00233DAE"/>
    <w:rsid w:val="00233F1B"/>
    <w:rsid w:val="0023523F"/>
    <w:rsid w:val="00236525"/>
    <w:rsid w:val="00237771"/>
    <w:rsid w:val="002379FA"/>
    <w:rsid w:val="00240E8C"/>
    <w:rsid w:val="002424A2"/>
    <w:rsid w:val="002424E3"/>
    <w:rsid w:val="00244C02"/>
    <w:rsid w:val="00244D45"/>
    <w:rsid w:val="0024612D"/>
    <w:rsid w:val="002509A2"/>
    <w:rsid w:val="0025148A"/>
    <w:rsid w:val="00252986"/>
    <w:rsid w:val="00252C1B"/>
    <w:rsid w:val="0025395D"/>
    <w:rsid w:val="002551F3"/>
    <w:rsid w:val="00256967"/>
    <w:rsid w:val="0025717D"/>
    <w:rsid w:val="00257733"/>
    <w:rsid w:val="00257F5A"/>
    <w:rsid w:val="00257F9B"/>
    <w:rsid w:val="00261604"/>
    <w:rsid w:val="00262AB6"/>
    <w:rsid w:val="00262F12"/>
    <w:rsid w:val="00265A03"/>
    <w:rsid w:val="00265AAA"/>
    <w:rsid w:val="00266EBA"/>
    <w:rsid w:val="002675E6"/>
    <w:rsid w:val="00267A07"/>
    <w:rsid w:val="00267A61"/>
    <w:rsid w:val="00270055"/>
    <w:rsid w:val="0027093E"/>
    <w:rsid w:val="002727CB"/>
    <w:rsid w:val="00272DF0"/>
    <w:rsid w:val="0027356A"/>
    <w:rsid w:val="0027430F"/>
    <w:rsid w:val="00274745"/>
    <w:rsid w:val="00275318"/>
    <w:rsid w:val="00275373"/>
    <w:rsid w:val="0027629C"/>
    <w:rsid w:val="00276B74"/>
    <w:rsid w:val="00277131"/>
    <w:rsid w:val="00280540"/>
    <w:rsid w:val="002809A2"/>
    <w:rsid w:val="00281233"/>
    <w:rsid w:val="00281303"/>
    <w:rsid w:val="0028204E"/>
    <w:rsid w:val="00282FAA"/>
    <w:rsid w:val="00283025"/>
    <w:rsid w:val="00283C38"/>
    <w:rsid w:val="0028512C"/>
    <w:rsid w:val="0028670C"/>
    <w:rsid w:val="00290A81"/>
    <w:rsid w:val="00292189"/>
    <w:rsid w:val="00292C77"/>
    <w:rsid w:val="002935B9"/>
    <w:rsid w:val="002946A0"/>
    <w:rsid w:val="002949F0"/>
    <w:rsid w:val="00294AD3"/>
    <w:rsid w:val="002A12E3"/>
    <w:rsid w:val="002A1506"/>
    <w:rsid w:val="002A1BA3"/>
    <w:rsid w:val="002A2740"/>
    <w:rsid w:val="002A30DE"/>
    <w:rsid w:val="002A4AB7"/>
    <w:rsid w:val="002A4BD7"/>
    <w:rsid w:val="002A4F15"/>
    <w:rsid w:val="002A5179"/>
    <w:rsid w:val="002A5380"/>
    <w:rsid w:val="002A6C50"/>
    <w:rsid w:val="002A7A1A"/>
    <w:rsid w:val="002A7BBE"/>
    <w:rsid w:val="002B05D6"/>
    <w:rsid w:val="002B238E"/>
    <w:rsid w:val="002B2B3E"/>
    <w:rsid w:val="002B4730"/>
    <w:rsid w:val="002B5B63"/>
    <w:rsid w:val="002B6359"/>
    <w:rsid w:val="002B63BC"/>
    <w:rsid w:val="002B6709"/>
    <w:rsid w:val="002B6C98"/>
    <w:rsid w:val="002C0206"/>
    <w:rsid w:val="002C0502"/>
    <w:rsid w:val="002C1C8A"/>
    <w:rsid w:val="002C21E0"/>
    <w:rsid w:val="002C28D2"/>
    <w:rsid w:val="002C3076"/>
    <w:rsid w:val="002C3D58"/>
    <w:rsid w:val="002C4232"/>
    <w:rsid w:val="002C5BC6"/>
    <w:rsid w:val="002C5BD6"/>
    <w:rsid w:val="002C5DB9"/>
    <w:rsid w:val="002C5F82"/>
    <w:rsid w:val="002C6078"/>
    <w:rsid w:val="002C6F9E"/>
    <w:rsid w:val="002C7C20"/>
    <w:rsid w:val="002D049C"/>
    <w:rsid w:val="002D2023"/>
    <w:rsid w:val="002D3202"/>
    <w:rsid w:val="002D320B"/>
    <w:rsid w:val="002D43A2"/>
    <w:rsid w:val="002D6ACB"/>
    <w:rsid w:val="002E040E"/>
    <w:rsid w:val="002E179D"/>
    <w:rsid w:val="002E1C6D"/>
    <w:rsid w:val="002E37B1"/>
    <w:rsid w:val="002E4741"/>
    <w:rsid w:val="002E48F8"/>
    <w:rsid w:val="002E4EDC"/>
    <w:rsid w:val="002E53BA"/>
    <w:rsid w:val="002E6AEF"/>
    <w:rsid w:val="002F12F7"/>
    <w:rsid w:val="002F20AF"/>
    <w:rsid w:val="002F20BC"/>
    <w:rsid w:val="002F5235"/>
    <w:rsid w:val="00301243"/>
    <w:rsid w:val="00301B29"/>
    <w:rsid w:val="00307267"/>
    <w:rsid w:val="00307D53"/>
    <w:rsid w:val="00312B86"/>
    <w:rsid w:val="00313293"/>
    <w:rsid w:val="00315914"/>
    <w:rsid w:val="00316601"/>
    <w:rsid w:val="00316D2B"/>
    <w:rsid w:val="00321B6A"/>
    <w:rsid w:val="00321EA3"/>
    <w:rsid w:val="0032235B"/>
    <w:rsid w:val="00322E0A"/>
    <w:rsid w:val="00323475"/>
    <w:rsid w:val="003239A1"/>
    <w:rsid w:val="00326910"/>
    <w:rsid w:val="00326938"/>
    <w:rsid w:val="00333976"/>
    <w:rsid w:val="003349D3"/>
    <w:rsid w:val="00334DA8"/>
    <w:rsid w:val="0033697C"/>
    <w:rsid w:val="00337524"/>
    <w:rsid w:val="00340376"/>
    <w:rsid w:val="0034099A"/>
    <w:rsid w:val="00340F18"/>
    <w:rsid w:val="00340FEF"/>
    <w:rsid w:val="00342136"/>
    <w:rsid w:val="0034281B"/>
    <w:rsid w:val="0034346F"/>
    <w:rsid w:val="00345304"/>
    <w:rsid w:val="00345F99"/>
    <w:rsid w:val="00346017"/>
    <w:rsid w:val="003471A4"/>
    <w:rsid w:val="00347D30"/>
    <w:rsid w:val="00347EE1"/>
    <w:rsid w:val="00352742"/>
    <w:rsid w:val="00352B6E"/>
    <w:rsid w:val="00352DC4"/>
    <w:rsid w:val="00352E1F"/>
    <w:rsid w:val="003532E1"/>
    <w:rsid w:val="0035457A"/>
    <w:rsid w:val="003547A1"/>
    <w:rsid w:val="00354C52"/>
    <w:rsid w:val="003555B3"/>
    <w:rsid w:val="00356AAD"/>
    <w:rsid w:val="00360BF2"/>
    <w:rsid w:val="00365B87"/>
    <w:rsid w:val="003662B3"/>
    <w:rsid w:val="003665DE"/>
    <w:rsid w:val="00366DED"/>
    <w:rsid w:val="00370DDB"/>
    <w:rsid w:val="00371182"/>
    <w:rsid w:val="00371328"/>
    <w:rsid w:val="00371BCE"/>
    <w:rsid w:val="00372108"/>
    <w:rsid w:val="0037260F"/>
    <w:rsid w:val="00372C41"/>
    <w:rsid w:val="00373003"/>
    <w:rsid w:val="00373D9A"/>
    <w:rsid w:val="0037500F"/>
    <w:rsid w:val="003757A7"/>
    <w:rsid w:val="00376465"/>
    <w:rsid w:val="00377F2F"/>
    <w:rsid w:val="0038071C"/>
    <w:rsid w:val="00381436"/>
    <w:rsid w:val="00381476"/>
    <w:rsid w:val="0038180D"/>
    <w:rsid w:val="003825A5"/>
    <w:rsid w:val="00384E65"/>
    <w:rsid w:val="00386E47"/>
    <w:rsid w:val="0039037E"/>
    <w:rsid w:val="003920F8"/>
    <w:rsid w:val="00392C27"/>
    <w:rsid w:val="003939F4"/>
    <w:rsid w:val="00393E29"/>
    <w:rsid w:val="0039688D"/>
    <w:rsid w:val="003A0096"/>
    <w:rsid w:val="003A0315"/>
    <w:rsid w:val="003A07EB"/>
    <w:rsid w:val="003A0892"/>
    <w:rsid w:val="003A0A79"/>
    <w:rsid w:val="003A0CF2"/>
    <w:rsid w:val="003A2811"/>
    <w:rsid w:val="003A2FC7"/>
    <w:rsid w:val="003A3F17"/>
    <w:rsid w:val="003A4680"/>
    <w:rsid w:val="003A49B8"/>
    <w:rsid w:val="003A6E80"/>
    <w:rsid w:val="003B062A"/>
    <w:rsid w:val="003B1AB0"/>
    <w:rsid w:val="003B229C"/>
    <w:rsid w:val="003B24A8"/>
    <w:rsid w:val="003B2FC6"/>
    <w:rsid w:val="003B55C1"/>
    <w:rsid w:val="003B5FB4"/>
    <w:rsid w:val="003B7BF3"/>
    <w:rsid w:val="003C0219"/>
    <w:rsid w:val="003C03D3"/>
    <w:rsid w:val="003C0565"/>
    <w:rsid w:val="003C0D2E"/>
    <w:rsid w:val="003C1042"/>
    <w:rsid w:val="003C322B"/>
    <w:rsid w:val="003C36A3"/>
    <w:rsid w:val="003C3E3A"/>
    <w:rsid w:val="003C4B42"/>
    <w:rsid w:val="003C68B2"/>
    <w:rsid w:val="003C6E6A"/>
    <w:rsid w:val="003C7CF3"/>
    <w:rsid w:val="003D0DC5"/>
    <w:rsid w:val="003D14FB"/>
    <w:rsid w:val="003D19AE"/>
    <w:rsid w:val="003D276E"/>
    <w:rsid w:val="003D2D74"/>
    <w:rsid w:val="003D44DC"/>
    <w:rsid w:val="003E0104"/>
    <w:rsid w:val="003E0B71"/>
    <w:rsid w:val="003E0E97"/>
    <w:rsid w:val="003E12E9"/>
    <w:rsid w:val="003E21F9"/>
    <w:rsid w:val="003E2FFC"/>
    <w:rsid w:val="003E3649"/>
    <w:rsid w:val="003E37F6"/>
    <w:rsid w:val="003E5CFC"/>
    <w:rsid w:val="003F1CFE"/>
    <w:rsid w:val="003F49FB"/>
    <w:rsid w:val="003F6640"/>
    <w:rsid w:val="003F6DE6"/>
    <w:rsid w:val="003F7928"/>
    <w:rsid w:val="004007B4"/>
    <w:rsid w:val="004014A3"/>
    <w:rsid w:val="0040327A"/>
    <w:rsid w:val="00403642"/>
    <w:rsid w:val="00403813"/>
    <w:rsid w:val="004056B2"/>
    <w:rsid w:val="00406011"/>
    <w:rsid w:val="00406989"/>
    <w:rsid w:val="00407450"/>
    <w:rsid w:val="0040776C"/>
    <w:rsid w:val="00410029"/>
    <w:rsid w:val="00410A0C"/>
    <w:rsid w:val="00410C15"/>
    <w:rsid w:val="00411251"/>
    <w:rsid w:val="00411391"/>
    <w:rsid w:val="00411BB2"/>
    <w:rsid w:val="0041263B"/>
    <w:rsid w:val="004136E0"/>
    <w:rsid w:val="00413FBF"/>
    <w:rsid w:val="0041565E"/>
    <w:rsid w:val="00416F9D"/>
    <w:rsid w:val="00417BD0"/>
    <w:rsid w:val="0042064A"/>
    <w:rsid w:val="00420DED"/>
    <w:rsid w:val="00420F35"/>
    <w:rsid w:val="00422077"/>
    <w:rsid w:val="0042277B"/>
    <w:rsid w:val="00423A9D"/>
    <w:rsid w:val="00424262"/>
    <w:rsid w:val="00424B23"/>
    <w:rsid w:val="004251D0"/>
    <w:rsid w:val="004264CB"/>
    <w:rsid w:val="00426A1D"/>
    <w:rsid w:val="004304C6"/>
    <w:rsid w:val="00431A6C"/>
    <w:rsid w:val="004321E7"/>
    <w:rsid w:val="00432249"/>
    <w:rsid w:val="00432DB9"/>
    <w:rsid w:val="00433297"/>
    <w:rsid w:val="004332CE"/>
    <w:rsid w:val="004335D7"/>
    <w:rsid w:val="00433C0B"/>
    <w:rsid w:val="00434410"/>
    <w:rsid w:val="0043627C"/>
    <w:rsid w:val="0044210B"/>
    <w:rsid w:val="004441C1"/>
    <w:rsid w:val="00444303"/>
    <w:rsid w:val="00444FFD"/>
    <w:rsid w:val="00446415"/>
    <w:rsid w:val="00446529"/>
    <w:rsid w:val="004514B9"/>
    <w:rsid w:val="00452B00"/>
    <w:rsid w:val="00453905"/>
    <w:rsid w:val="00453A9A"/>
    <w:rsid w:val="0046107C"/>
    <w:rsid w:val="0046215C"/>
    <w:rsid w:val="00463D44"/>
    <w:rsid w:val="00464544"/>
    <w:rsid w:val="004648E4"/>
    <w:rsid w:val="00464D78"/>
    <w:rsid w:val="004653D4"/>
    <w:rsid w:val="00465A51"/>
    <w:rsid w:val="004665BD"/>
    <w:rsid w:val="00466751"/>
    <w:rsid w:val="00466AEB"/>
    <w:rsid w:val="00470AFF"/>
    <w:rsid w:val="00470C0F"/>
    <w:rsid w:val="0047175B"/>
    <w:rsid w:val="004720B3"/>
    <w:rsid w:val="00472518"/>
    <w:rsid w:val="0047289B"/>
    <w:rsid w:val="004731F6"/>
    <w:rsid w:val="004735E0"/>
    <w:rsid w:val="004747D9"/>
    <w:rsid w:val="00474E63"/>
    <w:rsid w:val="00476410"/>
    <w:rsid w:val="004815B0"/>
    <w:rsid w:val="0048233B"/>
    <w:rsid w:val="00483116"/>
    <w:rsid w:val="00483AFA"/>
    <w:rsid w:val="00485FEF"/>
    <w:rsid w:val="004875FD"/>
    <w:rsid w:val="00491C31"/>
    <w:rsid w:val="0049240E"/>
    <w:rsid w:val="0049268C"/>
    <w:rsid w:val="004929FC"/>
    <w:rsid w:val="004946F1"/>
    <w:rsid w:val="00496DF8"/>
    <w:rsid w:val="00497AC3"/>
    <w:rsid w:val="004A0104"/>
    <w:rsid w:val="004A18B4"/>
    <w:rsid w:val="004A1B7A"/>
    <w:rsid w:val="004A25A8"/>
    <w:rsid w:val="004A5BB7"/>
    <w:rsid w:val="004A63CD"/>
    <w:rsid w:val="004A794E"/>
    <w:rsid w:val="004B0947"/>
    <w:rsid w:val="004B20EE"/>
    <w:rsid w:val="004B2A54"/>
    <w:rsid w:val="004B349F"/>
    <w:rsid w:val="004B470C"/>
    <w:rsid w:val="004B7229"/>
    <w:rsid w:val="004B74D0"/>
    <w:rsid w:val="004C32F3"/>
    <w:rsid w:val="004C3314"/>
    <w:rsid w:val="004C3F1D"/>
    <w:rsid w:val="004C49C3"/>
    <w:rsid w:val="004C5EFD"/>
    <w:rsid w:val="004C5F1F"/>
    <w:rsid w:val="004C6694"/>
    <w:rsid w:val="004C72BC"/>
    <w:rsid w:val="004C7F37"/>
    <w:rsid w:val="004D17C9"/>
    <w:rsid w:val="004D18E6"/>
    <w:rsid w:val="004D2E54"/>
    <w:rsid w:val="004D4E99"/>
    <w:rsid w:val="004D4F76"/>
    <w:rsid w:val="004D6715"/>
    <w:rsid w:val="004D77D2"/>
    <w:rsid w:val="004D77D4"/>
    <w:rsid w:val="004D79B4"/>
    <w:rsid w:val="004E2BD4"/>
    <w:rsid w:val="004E54A8"/>
    <w:rsid w:val="004E573A"/>
    <w:rsid w:val="004E64A8"/>
    <w:rsid w:val="004E6F8E"/>
    <w:rsid w:val="004E71B2"/>
    <w:rsid w:val="004E7437"/>
    <w:rsid w:val="004E7C2C"/>
    <w:rsid w:val="004F0058"/>
    <w:rsid w:val="004F1B33"/>
    <w:rsid w:val="004F20F0"/>
    <w:rsid w:val="004F2A8F"/>
    <w:rsid w:val="004F352C"/>
    <w:rsid w:val="004F4CDF"/>
    <w:rsid w:val="004F4E21"/>
    <w:rsid w:val="004F52DD"/>
    <w:rsid w:val="004F62E5"/>
    <w:rsid w:val="004F65E0"/>
    <w:rsid w:val="00501839"/>
    <w:rsid w:val="00502A83"/>
    <w:rsid w:val="00503753"/>
    <w:rsid w:val="00504B06"/>
    <w:rsid w:val="00504E89"/>
    <w:rsid w:val="00505AB2"/>
    <w:rsid w:val="00506118"/>
    <w:rsid w:val="005074CC"/>
    <w:rsid w:val="00507E90"/>
    <w:rsid w:val="005121CC"/>
    <w:rsid w:val="00514AA4"/>
    <w:rsid w:val="005151C6"/>
    <w:rsid w:val="005153B2"/>
    <w:rsid w:val="005158F4"/>
    <w:rsid w:val="00520F9D"/>
    <w:rsid w:val="005219E7"/>
    <w:rsid w:val="00523178"/>
    <w:rsid w:val="00523842"/>
    <w:rsid w:val="005242A4"/>
    <w:rsid w:val="005265F6"/>
    <w:rsid w:val="00526723"/>
    <w:rsid w:val="00526760"/>
    <w:rsid w:val="00526828"/>
    <w:rsid w:val="00530AD4"/>
    <w:rsid w:val="00531F73"/>
    <w:rsid w:val="005322BF"/>
    <w:rsid w:val="005336DF"/>
    <w:rsid w:val="00534C5B"/>
    <w:rsid w:val="005407D0"/>
    <w:rsid w:val="00540DA2"/>
    <w:rsid w:val="00544277"/>
    <w:rsid w:val="00545CDC"/>
    <w:rsid w:val="00546741"/>
    <w:rsid w:val="0055071E"/>
    <w:rsid w:val="005523FF"/>
    <w:rsid w:val="0055404E"/>
    <w:rsid w:val="00554833"/>
    <w:rsid w:val="00556702"/>
    <w:rsid w:val="00557043"/>
    <w:rsid w:val="00557E32"/>
    <w:rsid w:val="00560BD8"/>
    <w:rsid w:val="00561556"/>
    <w:rsid w:val="0056211F"/>
    <w:rsid w:val="0056266E"/>
    <w:rsid w:val="00562B59"/>
    <w:rsid w:val="00564267"/>
    <w:rsid w:val="005659CE"/>
    <w:rsid w:val="00565D46"/>
    <w:rsid w:val="00566798"/>
    <w:rsid w:val="00566E56"/>
    <w:rsid w:val="00566F90"/>
    <w:rsid w:val="0056739B"/>
    <w:rsid w:val="005679D8"/>
    <w:rsid w:val="0057056C"/>
    <w:rsid w:val="00570B77"/>
    <w:rsid w:val="005727A9"/>
    <w:rsid w:val="0057304C"/>
    <w:rsid w:val="00573FD1"/>
    <w:rsid w:val="00574D58"/>
    <w:rsid w:val="005750CE"/>
    <w:rsid w:val="0057566A"/>
    <w:rsid w:val="005764FA"/>
    <w:rsid w:val="00577057"/>
    <w:rsid w:val="005778E9"/>
    <w:rsid w:val="00577D5A"/>
    <w:rsid w:val="00580D93"/>
    <w:rsid w:val="00581949"/>
    <w:rsid w:val="005839B2"/>
    <w:rsid w:val="00584425"/>
    <w:rsid w:val="00584BEF"/>
    <w:rsid w:val="00585492"/>
    <w:rsid w:val="005860C1"/>
    <w:rsid w:val="00586DCE"/>
    <w:rsid w:val="00587B93"/>
    <w:rsid w:val="005919D2"/>
    <w:rsid w:val="00592242"/>
    <w:rsid w:val="00594168"/>
    <w:rsid w:val="00594B04"/>
    <w:rsid w:val="00595816"/>
    <w:rsid w:val="005A0592"/>
    <w:rsid w:val="005A1776"/>
    <w:rsid w:val="005A2C38"/>
    <w:rsid w:val="005A3BC2"/>
    <w:rsid w:val="005A512E"/>
    <w:rsid w:val="005B18DE"/>
    <w:rsid w:val="005B2161"/>
    <w:rsid w:val="005B2AFF"/>
    <w:rsid w:val="005B382E"/>
    <w:rsid w:val="005B3C05"/>
    <w:rsid w:val="005B4CD8"/>
    <w:rsid w:val="005B75ED"/>
    <w:rsid w:val="005B79C9"/>
    <w:rsid w:val="005C191E"/>
    <w:rsid w:val="005C195A"/>
    <w:rsid w:val="005C283F"/>
    <w:rsid w:val="005C45BD"/>
    <w:rsid w:val="005C4C04"/>
    <w:rsid w:val="005C598C"/>
    <w:rsid w:val="005C6187"/>
    <w:rsid w:val="005C72E2"/>
    <w:rsid w:val="005C7B73"/>
    <w:rsid w:val="005D0860"/>
    <w:rsid w:val="005D0E9F"/>
    <w:rsid w:val="005D19F1"/>
    <w:rsid w:val="005D1FB0"/>
    <w:rsid w:val="005D38F2"/>
    <w:rsid w:val="005D52C0"/>
    <w:rsid w:val="005D5A5A"/>
    <w:rsid w:val="005D6621"/>
    <w:rsid w:val="005D6773"/>
    <w:rsid w:val="005D794C"/>
    <w:rsid w:val="005E1FE8"/>
    <w:rsid w:val="005E38B0"/>
    <w:rsid w:val="005E3972"/>
    <w:rsid w:val="005E4AC3"/>
    <w:rsid w:val="005E4E29"/>
    <w:rsid w:val="005E5070"/>
    <w:rsid w:val="005E63F0"/>
    <w:rsid w:val="005F06A1"/>
    <w:rsid w:val="005F1345"/>
    <w:rsid w:val="005F16C1"/>
    <w:rsid w:val="005F1910"/>
    <w:rsid w:val="005F1E9F"/>
    <w:rsid w:val="005F2190"/>
    <w:rsid w:val="005F2C00"/>
    <w:rsid w:val="005F2F6F"/>
    <w:rsid w:val="005F3D6E"/>
    <w:rsid w:val="005F4313"/>
    <w:rsid w:val="005F57AF"/>
    <w:rsid w:val="005F580F"/>
    <w:rsid w:val="005F66C5"/>
    <w:rsid w:val="005F6FD4"/>
    <w:rsid w:val="00600690"/>
    <w:rsid w:val="00600C2D"/>
    <w:rsid w:val="006017BD"/>
    <w:rsid w:val="00601947"/>
    <w:rsid w:val="0060422D"/>
    <w:rsid w:val="006100B4"/>
    <w:rsid w:val="006102B9"/>
    <w:rsid w:val="00611566"/>
    <w:rsid w:val="00612E12"/>
    <w:rsid w:val="00612F93"/>
    <w:rsid w:val="0061308C"/>
    <w:rsid w:val="00613D74"/>
    <w:rsid w:val="00615352"/>
    <w:rsid w:val="006178AC"/>
    <w:rsid w:val="00620382"/>
    <w:rsid w:val="00620A50"/>
    <w:rsid w:val="006230F2"/>
    <w:rsid w:val="00623EED"/>
    <w:rsid w:val="00623FED"/>
    <w:rsid w:val="00624214"/>
    <w:rsid w:val="006247EE"/>
    <w:rsid w:val="00624DCE"/>
    <w:rsid w:val="006262F0"/>
    <w:rsid w:val="00630280"/>
    <w:rsid w:val="00630C98"/>
    <w:rsid w:val="0063102C"/>
    <w:rsid w:val="006311F3"/>
    <w:rsid w:val="00631690"/>
    <w:rsid w:val="0063247B"/>
    <w:rsid w:val="0063418B"/>
    <w:rsid w:val="00634F13"/>
    <w:rsid w:val="00635704"/>
    <w:rsid w:val="0063778A"/>
    <w:rsid w:val="006405A8"/>
    <w:rsid w:val="006418F3"/>
    <w:rsid w:val="00641F7C"/>
    <w:rsid w:val="00643D52"/>
    <w:rsid w:val="006447EB"/>
    <w:rsid w:val="006450AF"/>
    <w:rsid w:val="00646D5C"/>
    <w:rsid w:val="00647652"/>
    <w:rsid w:val="00647ACF"/>
    <w:rsid w:val="00650043"/>
    <w:rsid w:val="006544E1"/>
    <w:rsid w:val="00654D96"/>
    <w:rsid w:val="00655143"/>
    <w:rsid w:val="00655DAA"/>
    <w:rsid w:val="00660198"/>
    <w:rsid w:val="006605E6"/>
    <w:rsid w:val="00660709"/>
    <w:rsid w:val="00661135"/>
    <w:rsid w:val="00661590"/>
    <w:rsid w:val="00663591"/>
    <w:rsid w:val="00664AAA"/>
    <w:rsid w:val="00665097"/>
    <w:rsid w:val="006656A4"/>
    <w:rsid w:val="00665AB2"/>
    <w:rsid w:val="00666D80"/>
    <w:rsid w:val="00666DF4"/>
    <w:rsid w:val="006674FC"/>
    <w:rsid w:val="00670C0F"/>
    <w:rsid w:val="0067118D"/>
    <w:rsid w:val="00671FD2"/>
    <w:rsid w:val="0067304D"/>
    <w:rsid w:val="006739A9"/>
    <w:rsid w:val="00674182"/>
    <w:rsid w:val="0067443C"/>
    <w:rsid w:val="006764F9"/>
    <w:rsid w:val="006772A7"/>
    <w:rsid w:val="00680131"/>
    <w:rsid w:val="00683DD6"/>
    <w:rsid w:val="00684749"/>
    <w:rsid w:val="00684E10"/>
    <w:rsid w:val="00685CE4"/>
    <w:rsid w:val="00690773"/>
    <w:rsid w:val="00691B23"/>
    <w:rsid w:val="0069487E"/>
    <w:rsid w:val="00694DA7"/>
    <w:rsid w:val="006955C5"/>
    <w:rsid w:val="00695F63"/>
    <w:rsid w:val="006A0A02"/>
    <w:rsid w:val="006A1C04"/>
    <w:rsid w:val="006A243D"/>
    <w:rsid w:val="006A3871"/>
    <w:rsid w:val="006A3BCF"/>
    <w:rsid w:val="006A4064"/>
    <w:rsid w:val="006A5D59"/>
    <w:rsid w:val="006A63B6"/>
    <w:rsid w:val="006A6831"/>
    <w:rsid w:val="006A795F"/>
    <w:rsid w:val="006B0492"/>
    <w:rsid w:val="006B0A49"/>
    <w:rsid w:val="006B0EA3"/>
    <w:rsid w:val="006B1CCD"/>
    <w:rsid w:val="006B1ED1"/>
    <w:rsid w:val="006B2781"/>
    <w:rsid w:val="006B31CF"/>
    <w:rsid w:val="006B34B6"/>
    <w:rsid w:val="006B34E6"/>
    <w:rsid w:val="006B350C"/>
    <w:rsid w:val="006B3803"/>
    <w:rsid w:val="006B3D45"/>
    <w:rsid w:val="006B41DC"/>
    <w:rsid w:val="006B43CF"/>
    <w:rsid w:val="006B47F7"/>
    <w:rsid w:val="006B576A"/>
    <w:rsid w:val="006B6BDC"/>
    <w:rsid w:val="006B6D47"/>
    <w:rsid w:val="006B7FEB"/>
    <w:rsid w:val="006C175E"/>
    <w:rsid w:val="006C3553"/>
    <w:rsid w:val="006C3ADB"/>
    <w:rsid w:val="006C3D61"/>
    <w:rsid w:val="006C3EB7"/>
    <w:rsid w:val="006C5377"/>
    <w:rsid w:val="006C58FF"/>
    <w:rsid w:val="006C59F1"/>
    <w:rsid w:val="006C745E"/>
    <w:rsid w:val="006D1866"/>
    <w:rsid w:val="006D30AB"/>
    <w:rsid w:val="006D3A76"/>
    <w:rsid w:val="006D641E"/>
    <w:rsid w:val="006D681F"/>
    <w:rsid w:val="006D6A33"/>
    <w:rsid w:val="006D6E79"/>
    <w:rsid w:val="006D7A57"/>
    <w:rsid w:val="006D7B4C"/>
    <w:rsid w:val="006E0070"/>
    <w:rsid w:val="006E08E2"/>
    <w:rsid w:val="006E0FCA"/>
    <w:rsid w:val="006E19A2"/>
    <w:rsid w:val="006E1F7A"/>
    <w:rsid w:val="006E2177"/>
    <w:rsid w:val="006E5458"/>
    <w:rsid w:val="006E5E4F"/>
    <w:rsid w:val="006E6393"/>
    <w:rsid w:val="006E6E40"/>
    <w:rsid w:val="006E73B4"/>
    <w:rsid w:val="006E7686"/>
    <w:rsid w:val="006E76C1"/>
    <w:rsid w:val="006F1BB9"/>
    <w:rsid w:val="006F22CC"/>
    <w:rsid w:val="006F3529"/>
    <w:rsid w:val="006F3B00"/>
    <w:rsid w:val="006F45EC"/>
    <w:rsid w:val="0070031A"/>
    <w:rsid w:val="0070161A"/>
    <w:rsid w:val="00701F9C"/>
    <w:rsid w:val="007029E6"/>
    <w:rsid w:val="00703A6D"/>
    <w:rsid w:val="00703AB0"/>
    <w:rsid w:val="00703B5B"/>
    <w:rsid w:val="007055BD"/>
    <w:rsid w:val="00707D42"/>
    <w:rsid w:val="00713719"/>
    <w:rsid w:val="00713848"/>
    <w:rsid w:val="00713B34"/>
    <w:rsid w:val="00713CC5"/>
    <w:rsid w:val="0071425D"/>
    <w:rsid w:val="00714326"/>
    <w:rsid w:val="00714437"/>
    <w:rsid w:val="00714BAF"/>
    <w:rsid w:val="00715C8F"/>
    <w:rsid w:val="00715D0C"/>
    <w:rsid w:val="00715D29"/>
    <w:rsid w:val="00716F88"/>
    <w:rsid w:val="00721FA9"/>
    <w:rsid w:val="00722C3F"/>
    <w:rsid w:val="007262AA"/>
    <w:rsid w:val="00727782"/>
    <w:rsid w:val="0072791E"/>
    <w:rsid w:val="00727BD0"/>
    <w:rsid w:val="00727DE2"/>
    <w:rsid w:val="00727F8C"/>
    <w:rsid w:val="00730842"/>
    <w:rsid w:val="007313BF"/>
    <w:rsid w:val="007322BE"/>
    <w:rsid w:val="00732544"/>
    <w:rsid w:val="00734986"/>
    <w:rsid w:val="00735FFD"/>
    <w:rsid w:val="007365A1"/>
    <w:rsid w:val="00736B38"/>
    <w:rsid w:val="007379AB"/>
    <w:rsid w:val="00741C96"/>
    <w:rsid w:val="00742C1A"/>
    <w:rsid w:val="00742E68"/>
    <w:rsid w:val="00743211"/>
    <w:rsid w:val="00743566"/>
    <w:rsid w:val="00743ECC"/>
    <w:rsid w:val="0074428C"/>
    <w:rsid w:val="00745723"/>
    <w:rsid w:val="00746B75"/>
    <w:rsid w:val="00751B42"/>
    <w:rsid w:val="007527DA"/>
    <w:rsid w:val="007531A0"/>
    <w:rsid w:val="007539F5"/>
    <w:rsid w:val="00753A1E"/>
    <w:rsid w:val="00753D37"/>
    <w:rsid w:val="007542AD"/>
    <w:rsid w:val="007558CA"/>
    <w:rsid w:val="007573A9"/>
    <w:rsid w:val="00757644"/>
    <w:rsid w:val="007600BB"/>
    <w:rsid w:val="00762D3E"/>
    <w:rsid w:val="007633CE"/>
    <w:rsid w:val="00763507"/>
    <w:rsid w:val="00764815"/>
    <w:rsid w:val="00764E97"/>
    <w:rsid w:val="00765C02"/>
    <w:rsid w:val="00767889"/>
    <w:rsid w:val="007713A8"/>
    <w:rsid w:val="007716E6"/>
    <w:rsid w:val="00772B04"/>
    <w:rsid w:val="0077388A"/>
    <w:rsid w:val="00774CEF"/>
    <w:rsid w:val="00775B2D"/>
    <w:rsid w:val="007779FA"/>
    <w:rsid w:val="00780FCA"/>
    <w:rsid w:val="007822C8"/>
    <w:rsid w:val="007828DF"/>
    <w:rsid w:val="00783742"/>
    <w:rsid w:val="00784562"/>
    <w:rsid w:val="00784EB2"/>
    <w:rsid w:val="00784FC3"/>
    <w:rsid w:val="00785152"/>
    <w:rsid w:val="00786368"/>
    <w:rsid w:val="00790F7D"/>
    <w:rsid w:val="0079222B"/>
    <w:rsid w:val="00792F3F"/>
    <w:rsid w:val="007935D0"/>
    <w:rsid w:val="0079395C"/>
    <w:rsid w:val="007953CA"/>
    <w:rsid w:val="0079552A"/>
    <w:rsid w:val="00796423"/>
    <w:rsid w:val="00796FC6"/>
    <w:rsid w:val="007A0967"/>
    <w:rsid w:val="007A210D"/>
    <w:rsid w:val="007A2640"/>
    <w:rsid w:val="007A2FF0"/>
    <w:rsid w:val="007A389C"/>
    <w:rsid w:val="007A535F"/>
    <w:rsid w:val="007A554D"/>
    <w:rsid w:val="007A58AA"/>
    <w:rsid w:val="007A6AAD"/>
    <w:rsid w:val="007A6BFB"/>
    <w:rsid w:val="007A79EE"/>
    <w:rsid w:val="007B0037"/>
    <w:rsid w:val="007B0A4F"/>
    <w:rsid w:val="007B190E"/>
    <w:rsid w:val="007B1FA4"/>
    <w:rsid w:val="007B4794"/>
    <w:rsid w:val="007B53F1"/>
    <w:rsid w:val="007B64E4"/>
    <w:rsid w:val="007B77CC"/>
    <w:rsid w:val="007C0809"/>
    <w:rsid w:val="007C1355"/>
    <w:rsid w:val="007C13FC"/>
    <w:rsid w:val="007C197F"/>
    <w:rsid w:val="007C547C"/>
    <w:rsid w:val="007C57E8"/>
    <w:rsid w:val="007C6309"/>
    <w:rsid w:val="007C66A6"/>
    <w:rsid w:val="007C73D5"/>
    <w:rsid w:val="007D0A4F"/>
    <w:rsid w:val="007D3EB4"/>
    <w:rsid w:val="007D467D"/>
    <w:rsid w:val="007D5098"/>
    <w:rsid w:val="007D7690"/>
    <w:rsid w:val="007E0B6F"/>
    <w:rsid w:val="007E0DFA"/>
    <w:rsid w:val="007E2353"/>
    <w:rsid w:val="007E3106"/>
    <w:rsid w:val="007E324E"/>
    <w:rsid w:val="007E4929"/>
    <w:rsid w:val="007E570F"/>
    <w:rsid w:val="007E7B04"/>
    <w:rsid w:val="007F11D5"/>
    <w:rsid w:val="007F220C"/>
    <w:rsid w:val="007F2468"/>
    <w:rsid w:val="007F3061"/>
    <w:rsid w:val="007F4005"/>
    <w:rsid w:val="007F4122"/>
    <w:rsid w:val="007F4F67"/>
    <w:rsid w:val="007F7824"/>
    <w:rsid w:val="00800025"/>
    <w:rsid w:val="00800565"/>
    <w:rsid w:val="00800604"/>
    <w:rsid w:val="008017F1"/>
    <w:rsid w:val="00801EF0"/>
    <w:rsid w:val="00802859"/>
    <w:rsid w:val="00802A12"/>
    <w:rsid w:val="008030FC"/>
    <w:rsid w:val="00803CE2"/>
    <w:rsid w:val="00804C64"/>
    <w:rsid w:val="00806626"/>
    <w:rsid w:val="008077AD"/>
    <w:rsid w:val="00810155"/>
    <w:rsid w:val="0081036B"/>
    <w:rsid w:val="008129E6"/>
    <w:rsid w:val="0081440C"/>
    <w:rsid w:val="00814734"/>
    <w:rsid w:val="00815246"/>
    <w:rsid w:val="008153B3"/>
    <w:rsid w:val="008168FE"/>
    <w:rsid w:val="00817875"/>
    <w:rsid w:val="00817ABA"/>
    <w:rsid w:val="00823456"/>
    <w:rsid w:val="00823B22"/>
    <w:rsid w:val="008253F5"/>
    <w:rsid w:val="00827994"/>
    <w:rsid w:val="00827E1B"/>
    <w:rsid w:val="00831B9B"/>
    <w:rsid w:val="00831D92"/>
    <w:rsid w:val="00832447"/>
    <w:rsid w:val="00832D29"/>
    <w:rsid w:val="0083516E"/>
    <w:rsid w:val="0083557D"/>
    <w:rsid w:val="00836091"/>
    <w:rsid w:val="008368F9"/>
    <w:rsid w:val="00836B78"/>
    <w:rsid w:val="008378B5"/>
    <w:rsid w:val="00842850"/>
    <w:rsid w:val="00843A22"/>
    <w:rsid w:val="00844006"/>
    <w:rsid w:val="008444C7"/>
    <w:rsid w:val="00845E7C"/>
    <w:rsid w:val="0084633C"/>
    <w:rsid w:val="008469CA"/>
    <w:rsid w:val="00847763"/>
    <w:rsid w:val="00851122"/>
    <w:rsid w:val="00851BDB"/>
    <w:rsid w:val="00852938"/>
    <w:rsid w:val="008530DC"/>
    <w:rsid w:val="0085319C"/>
    <w:rsid w:val="00853D42"/>
    <w:rsid w:val="008545C4"/>
    <w:rsid w:val="00855673"/>
    <w:rsid w:val="008558CF"/>
    <w:rsid w:val="0085640E"/>
    <w:rsid w:val="0085692F"/>
    <w:rsid w:val="00857AE6"/>
    <w:rsid w:val="00857C8A"/>
    <w:rsid w:val="00862306"/>
    <w:rsid w:val="008626E3"/>
    <w:rsid w:val="008627E4"/>
    <w:rsid w:val="00862C93"/>
    <w:rsid w:val="008642A0"/>
    <w:rsid w:val="00865EDC"/>
    <w:rsid w:val="00866885"/>
    <w:rsid w:val="008671CA"/>
    <w:rsid w:val="008672F0"/>
    <w:rsid w:val="00870AC0"/>
    <w:rsid w:val="00870EF2"/>
    <w:rsid w:val="0087227A"/>
    <w:rsid w:val="008722EE"/>
    <w:rsid w:val="008738BC"/>
    <w:rsid w:val="00874751"/>
    <w:rsid w:val="008757E9"/>
    <w:rsid w:val="008765E8"/>
    <w:rsid w:val="00877976"/>
    <w:rsid w:val="00880B6B"/>
    <w:rsid w:val="00881222"/>
    <w:rsid w:val="0088171A"/>
    <w:rsid w:val="008822D3"/>
    <w:rsid w:val="00882A5E"/>
    <w:rsid w:val="00882DF1"/>
    <w:rsid w:val="00883D45"/>
    <w:rsid w:val="00884F3E"/>
    <w:rsid w:val="0088688E"/>
    <w:rsid w:val="0088698A"/>
    <w:rsid w:val="008874A6"/>
    <w:rsid w:val="008878C9"/>
    <w:rsid w:val="00887F0D"/>
    <w:rsid w:val="0089029A"/>
    <w:rsid w:val="00892882"/>
    <w:rsid w:val="00892E5F"/>
    <w:rsid w:val="0089357F"/>
    <w:rsid w:val="0089399E"/>
    <w:rsid w:val="00893A82"/>
    <w:rsid w:val="00895422"/>
    <w:rsid w:val="008A2A04"/>
    <w:rsid w:val="008A4EBD"/>
    <w:rsid w:val="008B4042"/>
    <w:rsid w:val="008C0396"/>
    <w:rsid w:val="008C070B"/>
    <w:rsid w:val="008C09FE"/>
    <w:rsid w:val="008C1689"/>
    <w:rsid w:val="008C1FBE"/>
    <w:rsid w:val="008C26AE"/>
    <w:rsid w:val="008C327F"/>
    <w:rsid w:val="008C4F76"/>
    <w:rsid w:val="008C6278"/>
    <w:rsid w:val="008C71FB"/>
    <w:rsid w:val="008D29C6"/>
    <w:rsid w:val="008D3292"/>
    <w:rsid w:val="008D3391"/>
    <w:rsid w:val="008D7374"/>
    <w:rsid w:val="008E0944"/>
    <w:rsid w:val="008E1035"/>
    <w:rsid w:val="008E25BC"/>
    <w:rsid w:val="008E2AB7"/>
    <w:rsid w:val="008E51EA"/>
    <w:rsid w:val="008E5376"/>
    <w:rsid w:val="008E5625"/>
    <w:rsid w:val="008E6E80"/>
    <w:rsid w:val="008E7946"/>
    <w:rsid w:val="008E7A8C"/>
    <w:rsid w:val="008E7C47"/>
    <w:rsid w:val="008E7C85"/>
    <w:rsid w:val="008F0086"/>
    <w:rsid w:val="008F2843"/>
    <w:rsid w:val="008F374E"/>
    <w:rsid w:val="008F5DF7"/>
    <w:rsid w:val="008F5DF9"/>
    <w:rsid w:val="008F6F80"/>
    <w:rsid w:val="008F742B"/>
    <w:rsid w:val="009014DC"/>
    <w:rsid w:val="00901D6A"/>
    <w:rsid w:val="009029B0"/>
    <w:rsid w:val="009031CF"/>
    <w:rsid w:val="0090664A"/>
    <w:rsid w:val="00907E3B"/>
    <w:rsid w:val="009106A4"/>
    <w:rsid w:val="00912617"/>
    <w:rsid w:val="009128EC"/>
    <w:rsid w:val="009138C5"/>
    <w:rsid w:val="00913A6F"/>
    <w:rsid w:val="009140D9"/>
    <w:rsid w:val="00914F17"/>
    <w:rsid w:val="009152D5"/>
    <w:rsid w:val="009154E4"/>
    <w:rsid w:val="00915C3B"/>
    <w:rsid w:val="009173F4"/>
    <w:rsid w:val="00917D12"/>
    <w:rsid w:val="00917ECB"/>
    <w:rsid w:val="0092017B"/>
    <w:rsid w:val="00921023"/>
    <w:rsid w:val="00921446"/>
    <w:rsid w:val="0092147C"/>
    <w:rsid w:val="00921ACC"/>
    <w:rsid w:val="00921E38"/>
    <w:rsid w:val="0092332C"/>
    <w:rsid w:val="009236EB"/>
    <w:rsid w:val="00924369"/>
    <w:rsid w:val="00924779"/>
    <w:rsid w:val="00924B63"/>
    <w:rsid w:val="00925C4F"/>
    <w:rsid w:val="00926203"/>
    <w:rsid w:val="00926C17"/>
    <w:rsid w:val="00926FF9"/>
    <w:rsid w:val="0092773A"/>
    <w:rsid w:val="00927CE8"/>
    <w:rsid w:val="0093014D"/>
    <w:rsid w:val="009309B2"/>
    <w:rsid w:val="009327B9"/>
    <w:rsid w:val="0093356F"/>
    <w:rsid w:val="0093586F"/>
    <w:rsid w:val="00936B47"/>
    <w:rsid w:val="00936D04"/>
    <w:rsid w:val="00936E54"/>
    <w:rsid w:val="00936EA2"/>
    <w:rsid w:val="009374EE"/>
    <w:rsid w:val="00937651"/>
    <w:rsid w:val="00940C45"/>
    <w:rsid w:val="0094136A"/>
    <w:rsid w:val="00941531"/>
    <w:rsid w:val="0094224A"/>
    <w:rsid w:val="0094263B"/>
    <w:rsid w:val="00943CDC"/>
    <w:rsid w:val="00947C24"/>
    <w:rsid w:val="009519F2"/>
    <w:rsid w:val="00955243"/>
    <w:rsid w:val="00955DAF"/>
    <w:rsid w:val="0095655A"/>
    <w:rsid w:val="00957E15"/>
    <w:rsid w:val="00960F64"/>
    <w:rsid w:val="00961B6D"/>
    <w:rsid w:val="0096334B"/>
    <w:rsid w:val="009633DD"/>
    <w:rsid w:val="0096597B"/>
    <w:rsid w:val="00966B23"/>
    <w:rsid w:val="00966F3C"/>
    <w:rsid w:val="0096767E"/>
    <w:rsid w:val="00967A5C"/>
    <w:rsid w:val="009700F1"/>
    <w:rsid w:val="00970F2E"/>
    <w:rsid w:val="00972DD8"/>
    <w:rsid w:val="00973B01"/>
    <w:rsid w:val="009752E2"/>
    <w:rsid w:val="0097789B"/>
    <w:rsid w:val="0098113B"/>
    <w:rsid w:val="00982F5C"/>
    <w:rsid w:val="00983D06"/>
    <w:rsid w:val="009870EB"/>
    <w:rsid w:val="00990119"/>
    <w:rsid w:val="00990CBA"/>
    <w:rsid w:val="00992A7E"/>
    <w:rsid w:val="00993183"/>
    <w:rsid w:val="00993B16"/>
    <w:rsid w:val="00994BA3"/>
    <w:rsid w:val="009972FD"/>
    <w:rsid w:val="00997745"/>
    <w:rsid w:val="00997A60"/>
    <w:rsid w:val="009A2C32"/>
    <w:rsid w:val="009A3CE4"/>
    <w:rsid w:val="009A3FF4"/>
    <w:rsid w:val="009A49D7"/>
    <w:rsid w:val="009A4FBD"/>
    <w:rsid w:val="009A50FF"/>
    <w:rsid w:val="009A5496"/>
    <w:rsid w:val="009A67BB"/>
    <w:rsid w:val="009A7C23"/>
    <w:rsid w:val="009B01A1"/>
    <w:rsid w:val="009B15E4"/>
    <w:rsid w:val="009B1A27"/>
    <w:rsid w:val="009B2D9C"/>
    <w:rsid w:val="009B57CB"/>
    <w:rsid w:val="009B6A2F"/>
    <w:rsid w:val="009C02D8"/>
    <w:rsid w:val="009C0410"/>
    <w:rsid w:val="009C13AF"/>
    <w:rsid w:val="009C183E"/>
    <w:rsid w:val="009C2196"/>
    <w:rsid w:val="009C2486"/>
    <w:rsid w:val="009C2758"/>
    <w:rsid w:val="009C2ED2"/>
    <w:rsid w:val="009C4A19"/>
    <w:rsid w:val="009C5069"/>
    <w:rsid w:val="009C5505"/>
    <w:rsid w:val="009C6F95"/>
    <w:rsid w:val="009C7563"/>
    <w:rsid w:val="009D0542"/>
    <w:rsid w:val="009D2926"/>
    <w:rsid w:val="009D2B71"/>
    <w:rsid w:val="009D3467"/>
    <w:rsid w:val="009D3781"/>
    <w:rsid w:val="009D61D6"/>
    <w:rsid w:val="009D77A1"/>
    <w:rsid w:val="009E101C"/>
    <w:rsid w:val="009E1F35"/>
    <w:rsid w:val="009E2026"/>
    <w:rsid w:val="009E2DCE"/>
    <w:rsid w:val="009E3FC7"/>
    <w:rsid w:val="009E45D7"/>
    <w:rsid w:val="009F001E"/>
    <w:rsid w:val="009F0C62"/>
    <w:rsid w:val="009F1831"/>
    <w:rsid w:val="009F1AEB"/>
    <w:rsid w:val="009F26ED"/>
    <w:rsid w:val="009F2C41"/>
    <w:rsid w:val="009F3DE5"/>
    <w:rsid w:val="009F5C13"/>
    <w:rsid w:val="009F7FC1"/>
    <w:rsid w:val="00A001B0"/>
    <w:rsid w:val="00A02BD2"/>
    <w:rsid w:val="00A03695"/>
    <w:rsid w:val="00A0379A"/>
    <w:rsid w:val="00A043BE"/>
    <w:rsid w:val="00A04E1F"/>
    <w:rsid w:val="00A06BA0"/>
    <w:rsid w:val="00A10F71"/>
    <w:rsid w:val="00A14D0B"/>
    <w:rsid w:val="00A17DF3"/>
    <w:rsid w:val="00A20159"/>
    <w:rsid w:val="00A20C3A"/>
    <w:rsid w:val="00A22C26"/>
    <w:rsid w:val="00A23A25"/>
    <w:rsid w:val="00A24702"/>
    <w:rsid w:val="00A25664"/>
    <w:rsid w:val="00A27031"/>
    <w:rsid w:val="00A277EB"/>
    <w:rsid w:val="00A30570"/>
    <w:rsid w:val="00A30A98"/>
    <w:rsid w:val="00A326BF"/>
    <w:rsid w:val="00A33179"/>
    <w:rsid w:val="00A33A03"/>
    <w:rsid w:val="00A35176"/>
    <w:rsid w:val="00A35459"/>
    <w:rsid w:val="00A354B5"/>
    <w:rsid w:val="00A361DA"/>
    <w:rsid w:val="00A36476"/>
    <w:rsid w:val="00A40314"/>
    <w:rsid w:val="00A40649"/>
    <w:rsid w:val="00A4248C"/>
    <w:rsid w:val="00A42983"/>
    <w:rsid w:val="00A4332A"/>
    <w:rsid w:val="00A433BE"/>
    <w:rsid w:val="00A4340D"/>
    <w:rsid w:val="00A43759"/>
    <w:rsid w:val="00A43852"/>
    <w:rsid w:val="00A445F7"/>
    <w:rsid w:val="00A453D7"/>
    <w:rsid w:val="00A4607A"/>
    <w:rsid w:val="00A46428"/>
    <w:rsid w:val="00A505A5"/>
    <w:rsid w:val="00A52EA6"/>
    <w:rsid w:val="00A53DD5"/>
    <w:rsid w:val="00A54451"/>
    <w:rsid w:val="00A549E5"/>
    <w:rsid w:val="00A55D3E"/>
    <w:rsid w:val="00A56EE6"/>
    <w:rsid w:val="00A5710F"/>
    <w:rsid w:val="00A605C9"/>
    <w:rsid w:val="00A60ABB"/>
    <w:rsid w:val="00A60D5B"/>
    <w:rsid w:val="00A60D72"/>
    <w:rsid w:val="00A60FF5"/>
    <w:rsid w:val="00A614B9"/>
    <w:rsid w:val="00A61717"/>
    <w:rsid w:val="00A62B7E"/>
    <w:rsid w:val="00A63022"/>
    <w:rsid w:val="00A634A6"/>
    <w:rsid w:val="00A64E25"/>
    <w:rsid w:val="00A65515"/>
    <w:rsid w:val="00A708E0"/>
    <w:rsid w:val="00A70F7D"/>
    <w:rsid w:val="00A73712"/>
    <w:rsid w:val="00A73A2A"/>
    <w:rsid w:val="00A745CD"/>
    <w:rsid w:val="00A764AD"/>
    <w:rsid w:val="00A76C30"/>
    <w:rsid w:val="00A7717D"/>
    <w:rsid w:val="00A77CF4"/>
    <w:rsid w:val="00A80256"/>
    <w:rsid w:val="00A80475"/>
    <w:rsid w:val="00A8184B"/>
    <w:rsid w:val="00A81F53"/>
    <w:rsid w:val="00A8323E"/>
    <w:rsid w:val="00A83B14"/>
    <w:rsid w:val="00A83E8C"/>
    <w:rsid w:val="00A83F56"/>
    <w:rsid w:val="00A84436"/>
    <w:rsid w:val="00A85770"/>
    <w:rsid w:val="00A861B5"/>
    <w:rsid w:val="00A876FD"/>
    <w:rsid w:val="00A907A9"/>
    <w:rsid w:val="00A90BF5"/>
    <w:rsid w:val="00A91432"/>
    <w:rsid w:val="00A923E6"/>
    <w:rsid w:val="00A9647C"/>
    <w:rsid w:val="00A968D2"/>
    <w:rsid w:val="00AA037F"/>
    <w:rsid w:val="00AA2649"/>
    <w:rsid w:val="00AA700C"/>
    <w:rsid w:val="00AB04C6"/>
    <w:rsid w:val="00AB08AB"/>
    <w:rsid w:val="00AB1A33"/>
    <w:rsid w:val="00AB310E"/>
    <w:rsid w:val="00AB38B5"/>
    <w:rsid w:val="00AB54BB"/>
    <w:rsid w:val="00AB7FAD"/>
    <w:rsid w:val="00AC0759"/>
    <w:rsid w:val="00AC0DEE"/>
    <w:rsid w:val="00AC0EA6"/>
    <w:rsid w:val="00AC1576"/>
    <w:rsid w:val="00AC3A49"/>
    <w:rsid w:val="00AC4168"/>
    <w:rsid w:val="00AC55F9"/>
    <w:rsid w:val="00AC72D1"/>
    <w:rsid w:val="00AD0F8E"/>
    <w:rsid w:val="00AD1A48"/>
    <w:rsid w:val="00AD2B54"/>
    <w:rsid w:val="00AD34ED"/>
    <w:rsid w:val="00AD59B2"/>
    <w:rsid w:val="00AD5A6E"/>
    <w:rsid w:val="00AD5CC2"/>
    <w:rsid w:val="00AD73AD"/>
    <w:rsid w:val="00AD7510"/>
    <w:rsid w:val="00AD76BB"/>
    <w:rsid w:val="00AE06B6"/>
    <w:rsid w:val="00AE0B16"/>
    <w:rsid w:val="00AE10EE"/>
    <w:rsid w:val="00AE11A9"/>
    <w:rsid w:val="00AE20F6"/>
    <w:rsid w:val="00AE2526"/>
    <w:rsid w:val="00AE4278"/>
    <w:rsid w:val="00AE62D3"/>
    <w:rsid w:val="00AE6A6F"/>
    <w:rsid w:val="00AF3284"/>
    <w:rsid w:val="00AF3829"/>
    <w:rsid w:val="00AF44D2"/>
    <w:rsid w:val="00AF4C3B"/>
    <w:rsid w:val="00AF4EC2"/>
    <w:rsid w:val="00AF5068"/>
    <w:rsid w:val="00AF60FA"/>
    <w:rsid w:val="00AF6653"/>
    <w:rsid w:val="00AF6A6E"/>
    <w:rsid w:val="00AF76B6"/>
    <w:rsid w:val="00AF7A05"/>
    <w:rsid w:val="00AF7FE1"/>
    <w:rsid w:val="00B001EE"/>
    <w:rsid w:val="00B03BEE"/>
    <w:rsid w:val="00B04483"/>
    <w:rsid w:val="00B049AD"/>
    <w:rsid w:val="00B04C11"/>
    <w:rsid w:val="00B053F1"/>
    <w:rsid w:val="00B05556"/>
    <w:rsid w:val="00B07958"/>
    <w:rsid w:val="00B07BB3"/>
    <w:rsid w:val="00B130EB"/>
    <w:rsid w:val="00B133C3"/>
    <w:rsid w:val="00B14587"/>
    <w:rsid w:val="00B14839"/>
    <w:rsid w:val="00B14B69"/>
    <w:rsid w:val="00B158BE"/>
    <w:rsid w:val="00B175DA"/>
    <w:rsid w:val="00B202B7"/>
    <w:rsid w:val="00B22162"/>
    <w:rsid w:val="00B22B68"/>
    <w:rsid w:val="00B22D59"/>
    <w:rsid w:val="00B24F03"/>
    <w:rsid w:val="00B25F82"/>
    <w:rsid w:val="00B268D5"/>
    <w:rsid w:val="00B27D00"/>
    <w:rsid w:val="00B27D80"/>
    <w:rsid w:val="00B30CB1"/>
    <w:rsid w:val="00B31DB7"/>
    <w:rsid w:val="00B3216C"/>
    <w:rsid w:val="00B3259F"/>
    <w:rsid w:val="00B3333C"/>
    <w:rsid w:val="00B336A6"/>
    <w:rsid w:val="00B33CEC"/>
    <w:rsid w:val="00B352AF"/>
    <w:rsid w:val="00B35DB1"/>
    <w:rsid w:val="00B3603B"/>
    <w:rsid w:val="00B360D8"/>
    <w:rsid w:val="00B36DF0"/>
    <w:rsid w:val="00B37199"/>
    <w:rsid w:val="00B3794F"/>
    <w:rsid w:val="00B41D15"/>
    <w:rsid w:val="00B44C3F"/>
    <w:rsid w:val="00B454C7"/>
    <w:rsid w:val="00B4649C"/>
    <w:rsid w:val="00B4696D"/>
    <w:rsid w:val="00B50710"/>
    <w:rsid w:val="00B51128"/>
    <w:rsid w:val="00B54A95"/>
    <w:rsid w:val="00B55FD9"/>
    <w:rsid w:val="00B578C8"/>
    <w:rsid w:val="00B57CF1"/>
    <w:rsid w:val="00B607CA"/>
    <w:rsid w:val="00B6092F"/>
    <w:rsid w:val="00B61536"/>
    <w:rsid w:val="00B61946"/>
    <w:rsid w:val="00B62166"/>
    <w:rsid w:val="00B628DC"/>
    <w:rsid w:val="00B65657"/>
    <w:rsid w:val="00B65CD4"/>
    <w:rsid w:val="00B66909"/>
    <w:rsid w:val="00B67F80"/>
    <w:rsid w:val="00B70E5F"/>
    <w:rsid w:val="00B7289C"/>
    <w:rsid w:val="00B72C04"/>
    <w:rsid w:val="00B740CC"/>
    <w:rsid w:val="00B74BAC"/>
    <w:rsid w:val="00B759B0"/>
    <w:rsid w:val="00B75B78"/>
    <w:rsid w:val="00B75D9D"/>
    <w:rsid w:val="00B76819"/>
    <w:rsid w:val="00B76E8B"/>
    <w:rsid w:val="00B804DB"/>
    <w:rsid w:val="00B80502"/>
    <w:rsid w:val="00B8077F"/>
    <w:rsid w:val="00B81C1D"/>
    <w:rsid w:val="00B82F8D"/>
    <w:rsid w:val="00B842C6"/>
    <w:rsid w:val="00B842ED"/>
    <w:rsid w:val="00B84721"/>
    <w:rsid w:val="00B86001"/>
    <w:rsid w:val="00B87A85"/>
    <w:rsid w:val="00B91132"/>
    <w:rsid w:val="00B915A6"/>
    <w:rsid w:val="00B93628"/>
    <w:rsid w:val="00B93A9E"/>
    <w:rsid w:val="00B94307"/>
    <w:rsid w:val="00B94480"/>
    <w:rsid w:val="00B9505D"/>
    <w:rsid w:val="00B966A5"/>
    <w:rsid w:val="00B9777A"/>
    <w:rsid w:val="00B97BEB"/>
    <w:rsid w:val="00BA0B9D"/>
    <w:rsid w:val="00BA0DDF"/>
    <w:rsid w:val="00BA15EB"/>
    <w:rsid w:val="00BA4EAD"/>
    <w:rsid w:val="00BA62D7"/>
    <w:rsid w:val="00BA643C"/>
    <w:rsid w:val="00BA69C5"/>
    <w:rsid w:val="00BB0021"/>
    <w:rsid w:val="00BB00FF"/>
    <w:rsid w:val="00BB1589"/>
    <w:rsid w:val="00BB3281"/>
    <w:rsid w:val="00BB3967"/>
    <w:rsid w:val="00BB3A42"/>
    <w:rsid w:val="00BB4E3C"/>
    <w:rsid w:val="00BC00C9"/>
    <w:rsid w:val="00BC057B"/>
    <w:rsid w:val="00BC1B9B"/>
    <w:rsid w:val="00BC2A1D"/>
    <w:rsid w:val="00BC55DC"/>
    <w:rsid w:val="00BC7369"/>
    <w:rsid w:val="00BC7759"/>
    <w:rsid w:val="00BC7AA6"/>
    <w:rsid w:val="00BD0379"/>
    <w:rsid w:val="00BD09C9"/>
    <w:rsid w:val="00BD2ADE"/>
    <w:rsid w:val="00BD2FDA"/>
    <w:rsid w:val="00BD36AC"/>
    <w:rsid w:val="00BD3F46"/>
    <w:rsid w:val="00BE01A6"/>
    <w:rsid w:val="00BE07D7"/>
    <w:rsid w:val="00BE0A7F"/>
    <w:rsid w:val="00BE1796"/>
    <w:rsid w:val="00BE3645"/>
    <w:rsid w:val="00BE4DA7"/>
    <w:rsid w:val="00BE5BB7"/>
    <w:rsid w:val="00BE6500"/>
    <w:rsid w:val="00BE6F45"/>
    <w:rsid w:val="00BE73A4"/>
    <w:rsid w:val="00BE7530"/>
    <w:rsid w:val="00BE79D5"/>
    <w:rsid w:val="00BF134E"/>
    <w:rsid w:val="00BF1648"/>
    <w:rsid w:val="00BF2086"/>
    <w:rsid w:val="00BF2166"/>
    <w:rsid w:val="00BF417A"/>
    <w:rsid w:val="00BF44FC"/>
    <w:rsid w:val="00BF499C"/>
    <w:rsid w:val="00BF4E02"/>
    <w:rsid w:val="00BF5CAF"/>
    <w:rsid w:val="00BF5F2A"/>
    <w:rsid w:val="00BF7149"/>
    <w:rsid w:val="00BF77D7"/>
    <w:rsid w:val="00C01A81"/>
    <w:rsid w:val="00C045F9"/>
    <w:rsid w:val="00C0589B"/>
    <w:rsid w:val="00C05968"/>
    <w:rsid w:val="00C05DA7"/>
    <w:rsid w:val="00C07E46"/>
    <w:rsid w:val="00C100DC"/>
    <w:rsid w:val="00C105D5"/>
    <w:rsid w:val="00C10B8F"/>
    <w:rsid w:val="00C11BAE"/>
    <w:rsid w:val="00C12B64"/>
    <w:rsid w:val="00C1363C"/>
    <w:rsid w:val="00C13651"/>
    <w:rsid w:val="00C14821"/>
    <w:rsid w:val="00C14996"/>
    <w:rsid w:val="00C15CB5"/>
    <w:rsid w:val="00C16280"/>
    <w:rsid w:val="00C1648E"/>
    <w:rsid w:val="00C164B1"/>
    <w:rsid w:val="00C2074F"/>
    <w:rsid w:val="00C20C6F"/>
    <w:rsid w:val="00C21263"/>
    <w:rsid w:val="00C22F7F"/>
    <w:rsid w:val="00C23AD3"/>
    <w:rsid w:val="00C25606"/>
    <w:rsid w:val="00C256EB"/>
    <w:rsid w:val="00C26ADE"/>
    <w:rsid w:val="00C274A9"/>
    <w:rsid w:val="00C308ED"/>
    <w:rsid w:val="00C30E1F"/>
    <w:rsid w:val="00C31B01"/>
    <w:rsid w:val="00C31D73"/>
    <w:rsid w:val="00C33653"/>
    <w:rsid w:val="00C34C1E"/>
    <w:rsid w:val="00C34C7A"/>
    <w:rsid w:val="00C3639A"/>
    <w:rsid w:val="00C40A69"/>
    <w:rsid w:val="00C4156C"/>
    <w:rsid w:val="00C41697"/>
    <w:rsid w:val="00C41E30"/>
    <w:rsid w:val="00C423D8"/>
    <w:rsid w:val="00C425D2"/>
    <w:rsid w:val="00C427EB"/>
    <w:rsid w:val="00C438CC"/>
    <w:rsid w:val="00C45351"/>
    <w:rsid w:val="00C45A6F"/>
    <w:rsid w:val="00C46440"/>
    <w:rsid w:val="00C46566"/>
    <w:rsid w:val="00C506B8"/>
    <w:rsid w:val="00C50B4E"/>
    <w:rsid w:val="00C5139D"/>
    <w:rsid w:val="00C515D8"/>
    <w:rsid w:val="00C52351"/>
    <w:rsid w:val="00C5237A"/>
    <w:rsid w:val="00C52BD2"/>
    <w:rsid w:val="00C53616"/>
    <w:rsid w:val="00C54AFD"/>
    <w:rsid w:val="00C54EF1"/>
    <w:rsid w:val="00C553BB"/>
    <w:rsid w:val="00C57957"/>
    <w:rsid w:val="00C57A2A"/>
    <w:rsid w:val="00C57D6B"/>
    <w:rsid w:val="00C60707"/>
    <w:rsid w:val="00C614E8"/>
    <w:rsid w:val="00C62AC8"/>
    <w:rsid w:val="00C63499"/>
    <w:rsid w:val="00C63DB5"/>
    <w:rsid w:val="00C65420"/>
    <w:rsid w:val="00C67BBE"/>
    <w:rsid w:val="00C701B4"/>
    <w:rsid w:val="00C70948"/>
    <w:rsid w:val="00C70E70"/>
    <w:rsid w:val="00C72730"/>
    <w:rsid w:val="00C7304B"/>
    <w:rsid w:val="00C733A0"/>
    <w:rsid w:val="00C73D97"/>
    <w:rsid w:val="00C74DC1"/>
    <w:rsid w:val="00C7504B"/>
    <w:rsid w:val="00C75297"/>
    <w:rsid w:val="00C76BBB"/>
    <w:rsid w:val="00C779D0"/>
    <w:rsid w:val="00C81DE7"/>
    <w:rsid w:val="00C8234D"/>
    <w:rsid w:val="00C8249C"/>
    <w:rsid w:val="00C826DC"/>
    <w:rsid w:val="00C85220"/>
    <w:rsid w:val="00C864CD"/>
    <w:rsid w:val="00C8702C"/>
    <w:rsid w:val="00C87E58"/>
    <w:rsid w:val="00C902C3"/>
    <w:rsid w:val="00C9204C"/>
    <w:rsid w:val="00C955A6"/>
    <w:rsid w:val="00C96B22"/>
    <w:rsid w:val="00CA0120"/>
    <w:rsid w:val="00CA0ED1"/>
    <w:rsid w:val="00CA1682"/>
    <w:rsid w:val="00CA1D20"/>
    <w:rsid w:val="00CA1E72"/>
    <w:rsid w:val="00CA2F9A"/>
    <w:rsid w:val="00CA3C9B"/>
    <w:rsid w:val="00CA3CAE"/>
    <w:rsid w:val="00CA4809"/>
    <w:rsid w:val="00CA5AE8"/>
    <w:rsid w:val="00CA6892"/>
    <w:rsid w:val="00CA751D"/>
    <w:rsid w:val="00CA7E9D"/>
    <w:rsid w:val="00CB00B1"/>
    <w:rsid w:val="00CB0A24"/>
    <w:rsid w:val="00CB1624"/>
    <w:rsid w:val="00CB1910"/>
    <w:rsid w:val="00CB3782"/>
    <w:rsid w:val="00CB5EC3"/>
    <w:rsid w:val="00CB6464"/>
    <w:rsid w:val="00CB741E"/>
    <w:rsid w:val="00CC19E4"/>
    <w:rsid w:val="00CC28F5"/>
    <w:rsid w:val="00CC2BA4"/>
    <w:rsid w:val="00CC4898"/>
    <w:rsid w:val="00CC5207"/>
    <w:rsid w:val="00CC7894"/>
    <w:rsid w:val="00CC7A53"/>
    <w:rsid w:val="00CC7EE0"/>
    <w:rsid w:val="00CD01CC"/>
    <w:rsid w:val="00CD1932"/>
    <w:rsid w:val="00CD27D1"/>
    <w:rsid w:val="00CD4CD0"/>
    <w:rsid w:val="00CD659B"/>
    <w:rsid w:val="00CD65BE"/>
    <w:rsid w:val="00CD6FC2"/>
    <w:rsid w:val="00CE1211"/>
    <w:rsid w:val="00CE164F"/>
    <w:rsid w:val="00CE1B63"/>
    <w:rsid w:val="00CE2589"/>
    <w:rsid w:val="00CE374B"/>
    <w:rsid w:val="00CE4003"/>
    <w:rsid w:val="00CE77D7"/>
    <w:rsid w:val="00CF31E8"/>
    <w:rsid w:val="00CF3420"/>
    <w:rsid w:val="00CF34EB"/>
    <w:rsid w:val="00CF37B8"/>
    <w:rsid w:val="00CF7610"/>
    <w:rsid w:val="00D00421"/>
    <w:rsid w:val="00D00EB6"/>
    <w:rsid w:val="00D02B04"/>
    <w:rsid w:val="00D0352B"/>
    <w:rsid w:val="00D06FB2"/>
    <w:rsid w:val="00D0704C"/>
    <w:rsid w:val="00D109EB"/>
    <w:rsid w:val="00D125EB"/>
    <w:rsid w:val="00D12D8E"/>
    <w:rsid w:val="00D14343"/>
    <w:rsid w:val="00D148B3"/>
    <w:rsid w:val="00D16948"/>
    <w:rsid w:val="00D178B4"/>
    <w:rsid w:val="00D20967"/>
    <w:rsid w:val="00D20B44"/>
    <w:rsid w:val="00D213B6"/>
    <w:rsid w:val="00D2209C"/>
    <w:rsid w:val="00D22191"/>
    <w:rsid w:val="00D2316D"/>
    <w:rsid w:val="00D234F9"/>
    <w:rsid w:val="00D24067"/>
    <w:rsid w:val="00D242CF"/>
    <w:rsid w:val="00D25603"/>
    <w:rsid w:val="00D30C90"/>
    <w:rsid w:val="00D3164A"/>
    <w:rsid w:val="00D32D9E"/>
    <w:rsid w:val="00D367EE"/>
    <w:rsid w:val="00D370C6"/>
    <w:rsid w:val="00D40BBC"/>
    <w:rsid w:val="00D421A8"/>
    <w:rsid w:val="00D430D8"/>
    <w:rsid w:val="00D434F4"/>
    <w:rsid w:val="00D46079"/>
    <w:rsid w:val="00D462D5"/>
    <w:rsid w:val="00D46860"/>
    <w:rsid w:val="00D473FD"/>
    <w:rsid w:val="00D47997"/>
    <w:rsid w:val="00D47FDD"/>
    <w:rsid w:val="00D5127F"/>
    <w:rsid w:val="00D5260B"/>
    <w:rsid w:val="00D52A03"/>
    <w:rsid w:val="00D53EBD"/>
    <w:rsid w:val="00D54C9D"/>
    <w:rsid w:val="00D55259"/>
    <w:rsid w:val="00D55C99"/>
    <w:rsid w:val="00D56BC6"/>
    <w:rsid w:val="00D57E05"/>
    <w:rsid w:val="00D57FF0"/>
    <w:rsid w:val="00D615C9"/>
    <w:rsid w:val="00D61DD1"/>
    <w:rsid w:val="00D61EEE"/>
    <w:rsid w:val="00D65E36"/>
    <w:rsid w:val="00D664CC"/>
    <w:rsid w:val="00D668B3"/>
    <w:rsid w:val="00D66EC6"/>
    <w:rsid w:val="00D703EF"/>
    <w:rsid w:val="00D708F6"/>
    <w:rsid w:val="00D7172B"/>
    <w:rsid w:val="00D7209C"/>
    <w:rsid w:val="00D74EAA"/>
    <w:rsid w:val="00D75936"/>
    <w:rsid w:val="00D76497"/>
    <w:rsid w:val="00D76571"/>
    <w:rsid w:val="00D7787A"/>
    <w:rsid w:val="00D80F17"/>
    <w:rsid w:val="00D80FAD"/>
    <w:rsid w:val="00D81770"/>
    <w:rsid w:val="00D824DE"/>
    <w:rsid w:val="00D82BE5"/>
    <w:rsid w:val="00D8342C"/>
    <w:rsid w:val="00D83C28"/>
    <w:rsid w:val="00D850AA"/>
    <w:rsid w:val="00D869FC"/>
    <w:rsid w:val="00D86D72"/>
    <w:rsid w:val="00D90185"/>
    <w:rsid w:val="00D90380"/>
    <w:rsid w:val="00D90811"/>
    <w:rsid w:val="00D922CB"/>
    <w:rsid w:val="00D93778"/>
    <w:rsid w:val="00D95B46"/>
    <w:rsid w:val="00D96831"/>
    <w:rsid w:val="00D96C42"/>
    <w:rsid w:val="00D975C3"/>
    <w:rsid w:val="00DA0EBE"/>
    <w:rsid w:val="00DA1920"/>
    <w:rsid w:val="00DA3179"/>
    <w:rsid w:val="00DA331B"/>
    <w:rsid w:val="00DA3CE4"/>
    <w:rsid w:val="00DA3EB6"/>
    <w:rsid w:val="00DA5382"/>
    <w:rsid w:val="00DA792A"/>
    <w:rsid w:val="00DB20C1"/>
    <w:rsid w:val="00DB2D7F"/>
    <w:rsid w:val="00DB36FD"/>
    <w:rsid w:val="00DB3C21"/>
    <w:rsid w:val="00DB43BF"/>
    <w:rsid w:val="00DB6ED9"/>
    <w:rsid w:val="00DB7467"/>
    <w:rsid w:val="00DC13C4"/>
    <w:rsid w:val="00DC14A8"/>
    <w:rsid w:val="00DC1605"/>
    <w:rsid w:val="00DC3437"/>
    <w:rsid w:val="00DC4B03"/>
    <w:rsid w:val="00DC7CD2"/>
    <w:rsid w:val="00DD0189"/>
    <w:rsid w:val="00DD0CA9"/>
    <w:rsid w:val="00DD11E4"/>
    <w:rsid w:val="00DD1802"/>
    <w:rsid w:val="00DD191A"/>
    <w:rsid w:val="00DD230B"/>
    <w:rsid w:val="00DD2D79"/>
    <w:rsid w:val="00DD58C7"/>
    <w:rsid w:val="00DD590D"/>
    <w:rsid w:val="00DD5957"/>
    <w:rsid w:val="00DD67E6"/>
    <w:rsid w:val="00DD7F09"/>
    <w:rsid w:val="00DE1DBB"/>
    <w:rsid w:val="00DE3734"/>
    <w:rsid w:val="00DE47FE"/>
    <w:rsid w:val="00DE72E0"/>
    <w:rsid w:val="00DE7889"/>
    <w:rsid w:val="00DE78B0"/>
    <w:rsid w:val="00DE7EEA"/>
    <w:rsid w:val="00DE7F8C"/>
    <w:rsid w:val="00DF0353"/>
    <w:rsid w:val="00DF0613"/>
    <w:rsid w:val="00DF1336"/>
    <w:rsid w:val="00DF1AE8"/>
    <w:rsid w:val="00DF1F36"/>
    <w:rsid w:val="00DF2A51"/>
    <w:rsid w:val="00DF2E20"/>
    <w:rsid w:val="00DF3018"/>
    <w:rsid w:val="00DF3667"/>
    <w:rsid w:val="00DF598E"/>
    <w:rsid w:val="00DF6187"/>
    <w:rsid w:val="00E01D08"/>
    <w:rsid w:val="00E01E62"/>
    <w:rsid w:val="00E0237D"/>
    <w:rsid w:val="00E02614"/>
    <w:rsid w:val="00E03F7A"/>
    <w:rsid w:val="00E050EB"/>
    <w:rsid w:val="00E051DE"/>
    <w:rsid w:val="00E06E8C"/>
    <w:rsid w:val="00E07B07"/>
    <w:rsid w:val="00E10105"/>
    <w:rsid w:val="00E10DD2"/>
    <w:rsid w:val="00E10F3B"/>
    <w:rsid w:val="00E110F7"/>
    <w:rsid w:val="00E11153"/>
    <w:rsid w:val="00E1128F"/>
    <w:rsid w:val="00E11EC2"/>
    <w:rsid w:val="00E142F4"/>
    <w:rsid w:val="00E1488E"/>
    <w:rsid w:val="00E1502F"/>
    <w:rsid w:val="00E151E8"/>
    <w:rsid w:val="00E163DF"/>
    <w:rsid w:val="00E16D70"/>
    <w:rsid w:val="00E17102"/>
    <w:rsid w:val="00E17E99"/>
    <w:rsid w:val="00E22702"/>
    <w:rsid w:val="00E22A49"/>
    <w:rsid w:val="00E24476"/>
    <w:rsid w:val="00E25805"/>
    <w:rsid w:val="00E26658"/>
    <w:rsid w:val="00E26F5E"/>
    <w:rsid w:val="00E27B1A"/>
    <w:rsid w:val="00E30C99"/>
    <w:rsid w:val="00E3131D"/>
    <w:rsid w:val="00E3154B"/>
    <w:rsid w:val="00E35D32"/>
    <w:rsid w:val="00E36973"/>
    <w:rsid w:val="00E40494"/>
    <w:rsid w:val="00E41A50"/>
    <w:rsid w:val="00E45A57"/>
    <w:rsid w:val="00E467D5"/>
    <w:rsid w:val="00E47D50"/>
    <w:rsid w:val="00E5177C"/>
    <w:rsid w:val="00E51B24"/>
    <w:rsid w:val="00E52727"/>
    <w:rsid w:val="00E527CD"/>
    <w:rsid w:val="00E52861"/>
    <w:rsid w:val="00E54651"/>
    <w:rsid w:val="00E55690"/>
    <w:rsid w:val="00E556AE"/>
    <w:rsid w:val="00E559F1"/>
    <w:rsid w:val="00E55BE4"/>
    <w:rsid w:val="00E57234"/>
    <w:rsid w:val="00E60E44"/>
    <w:rsid w:val="00E61922"/>
    <w:rsid w:val="00E61A69"/>
    <w:rsid w:val="00E62ACC"/>
    <w:rsid w:val="00E635E6"/>
    <w:rsid w:val="00E64469"/>
    <w:rsid w:val="00E6550E"/>
    <w:rsid w:val="00E674B9"/>
    <w:rsid w:val="00E71926"/>
    <w:rsid w:val="00E71C4D"/>
    <w:rsid w:val="00E71E58"/>
    <w:rsid w:val="00E72D98"/>
    <w:rsid w:val="00E73E93"/>
    <w:rsid w:val="00E743EA"/>
    <w:rsid w:val="00E7470A"/>
    <w:rsid w:val="00E766EB"/>
    <w:rsid w:val="00E776C1"/>
    <w:rsid w:val="00E801DD"/>
    <w:rsid w:val="00E80A49"/>
    <w:rsid w:val="00E816B6"/>
    <w:rsid w:val="00E81E63"/>
    <w:rsid w:val="00E826C5"/>
    <w:rsid w:val="00E82A40"/>
    <w:rsid w:val="00E82F20"/>
    <w:rsid w:val="00E833B2"/>
    <w:rsid w:val="00E83EF1"/>
    <w:rsid w:val="00E855C3"/>
    <w:rsid w:val="00E85C80"/>
    <w:rsid w:val="00E8655D"/>
    <w:rsid w:val="00E86630"/>
    <w:rsid w:val="00E87B2E"/>
    <w:rsid w:val="00E87FF2"/>
    <w:rsid w:val="00E90B24"/>
    <w:rsid w:val="00E9107C"/>
    <w:rsid w:val="00E91125"/>
    <w:rsid w:val="00E92D02"/>
    <w:rsid w:val="00E93442"/>
    <w:rsid w:val="00E93C57"/>
    <w:rsid w:val="00EA18A1"/>
    <w:rsid w:val="00EA5282"/>
    <w:rsid w:val="00EA66A1"/>
    <w:rsid w:val="00EA6AAE"/>
    <w:rsid w:val="00EA6B48"/>
    <w:rsid w:val="00EA7249"/>
    <w:rsid w:val="00EA75BC"/>
    <w:rsid w:val="00EA7FF4"/>
    <w:rsid w:val="00EB0D0C"/>
    <w:rsid w:val="00EB16DC"/>
    <w:rsid w:val="00EB1A59"/>
    <w:rsid w:val="00EB1BD1"/>
    <w:rsid w:val="00EB24CE"/>
    <w:rsid w:val="00EB24F6"/>
    <w:rsid w:val="00EB2BFC"/>
    <w:rsid w:val="00EB3A01"/>
    <w:rsid w:val="00EB43B9"/>
    <w:rsid w:val="00EB7F87"/>
    <w:rsid w:val="00EC0800"/>
    <w:rsid w:val="00EC2E7F"/>
    <w:rsid w:val="00EC4057"/>
    <w:rsid w:val="00EC457A"/>
    <w:rsid w:val="00EC5D2F"/>
    <w:rsid w:val="00ED11B9"/>
    <w:rsid w:val="00ED1623"/>
    <w:rsid w:val="00ED25BE"/>
    <w:rsid w:val="00ED2758"/>
    <w:rsid w:val="00ED2E00"/>
    <w:rsid w:val="00ED5DB8"/>
    <w:rsid w:val="00EE0815"/>
    <w:rsid w:val="00EE089F"/>
    <w:rsid w:val="00EE1C08"/>
    <w:rsid w:val="00EE5788"/>
    <w:rsid w:val="00EE57B5"/>
    <w:rsid w:val="00EE7044"/>
    <w:rsid w:val="00EF0B39"/>
    <w:rsid w:val="00EF383F"/>
    <w:rsid w:val="00EF46AF"/>
    <w:rsid w:val="00EF4B65"/>
    <w:rsid w:val="00EF5212"/>
    <w:rsid w:val="00EF5E18"/>
    <w:rsid w:val="00EF6865"/>
    <w:rsid w:val="00F0089E"/>
    <w:rsid w:val="00F017AA"/>
    <w:rsid w:val="00F037F5"/>
    <w:rsid w:val="00F04FBF"/>
    <w:rsid w:val="00F06BE9"/>
    <w:rsid w:val="00F10D01"/>
    <w:rsid w:val="00F1181B"/>
    <w:rsid w:val="00F1200F"/>
    <w:rsid w:val="00F137C4"/>
    <w:rsid w:val="00F1461A"/>
    <w:rsid w:val="00F15F96"/>
    <w:rsid w:val="00F1635B"/>
    <w:rsid w:val="00F17E9E"/>
    <w:rsid w:val="00F2042E"/>
    <w:rsid w:val="00F214BD"/>
    <w:rsid w:val="00F21709"/>
    <w:rsid w:val="00F21D05"/>
    <w:rsid w:val="00F21DCF"/>
    <w:rsid w:val="00F22192"/>
    <w:rsid w:val="00F22D74"/>
    <w:rsid w:val="00F25B1C"/>
    <w:rsid w:val="00F25BAE"/>
    <w:rsid w:val="00F26159"/>
    <w:rsid w:val="00F271F6"/>
    <w:rsid w:val="00F2749A"/>
    <w:rsid w:val="00F274FF"/>
    <w:rsid w:val="00F27E93"/>
    <w:rsid w:val="00F3005C"/>
    <w:rsid w:val="00F30DD9"/>
    <w:rsid w:val="00F315B7"/>
    <w:rsid w:val="00F319FD"/>
    <w:rsid w:val="00F33039"/>
    <w:rsid w:val="00F330DC"/>
    <w:rsid w:val="00F33501"/>
    <w:rsid w:val="00F3380C"/>
    <w:rsid w:val="00F34B39"/>
    <w:rsid w:val="00F35012"/>
    <w:rsid w:val="00F35D54"/>
    <w:rsid w:val="00F369DA"/>
    <w:rsid w:val="00F371B1"/>
    <w:rsid w:val="00F37AE8"/>
    <w:rsid w:val="00F40A30"/>
    <w:rsid w:val="00F40A70"/>
    <w:rsid w:val="00F41B3F"/>
    <w:rsid w:val="00F44A39"/>
    <w:rsid w:val="00F44DFB"/>
    <w:rsid w:val="00F46ABE"/>
    <w:rsid w:val="00F51B2C"/>
    <w:rsid w:val="00F51B79"/>
    <w:rsid w:val="00F538AA"/>
    <w:rsid w:val="00F539E8"/>
    <w:rsid w:val="00F53BE0"/>
    <w:rsid w:val="00F560E8"/>
    <w:rsid w:val="00F60B08"/>
    <w:rsid w:val="00F61491"/>
    <w:rsid w:val="00F61B0C"/>
    <w:rsid w:val="00F61E93"/>
    <w:rsid w:val="00F62680"/>
    <w:rsid w:val="00F6352C"/>
    <w:rsid w:val="00F63C90"/>
    <w:rsid w:val="00F63E34"/>
    <w:rsid w:val="00F64978"/>
    <w:rsid w:val="00F659D6"/>
    <w:rsid w:val="00F66D72"/>
    <w:rsid w:val="00F671EF"/>
    <w:rsid w:val="00F673EC"/>
    <w:rsid w:val="00F67C62"/>
    <w:rsid w:val="00F67F15"/>
    <w:rsid w:val="00F71E05"/>
    <w:rsid w:val="00F725A0"/>
    <w:rsid w:val="00F7301C"/>
    <w:rsid w:val="00F73327"/>
    <w:rsid w:val="00F74749"/>
    <w:rsid w:val="00F751FE"/>
    <w:rsid w:val="00F772F6"/>
    <w:rsid w:val="00F77A5A"/>
    <w:rsid w:val="00F8244F"/>
    <w:rsid w:val="00F82E03"/>
    <w:rsid w:val="00F8385F"/>
    <w:rsid w:val="00F83F43"/>
    <w:rsid w:val="00F83F48"/>
    <w:rsid w:val="00F84169"/>
    <w:rsid w:val="00F8646F"/>
    <w:rsid w:val="00F86BC9"/>
    <w:rsid w:val="00F879AA"/>
    <w:rsid w:val="00F9082A"/>
    <w:rsid w:val="00F91224"/>
    <w:rsid w:val="00F91357"/>
    <w:rsid w:val="00F91DF2"/>
    <w:rsid w:val="00F91FCA"/>
    <w:rsid w:val="00F92D4C"/>
    <w:rsid w:val="00F936F3"/>
    <w:rsid w:val="00F944E8"/>
    <w:rsid w:val="00F952F7"/>
    <w:rsid w:val="00F97AB3"/>
    <w:rsid w:val="00F97F0C"/>
    <w:rsid w:val="00FA0217"/>
    <w:rsid w:val="00FA27CF"/>
    <w:rsid w:val="00FA55A7"/>
    <w:rsid w:val="00FA5AF7"/>
    <w:rsid w:val="00FA66D8"/>
    <w:rsid w:val="00FA6DBD"/>
    <w:rsid w:val="00FA71F7"/>
    <w:rsid w:val="00FB0189"/>
    <w:rsid w:val="00FB02C8"/>
    <w:rsid w:val="00FB1141"/>
    <w:rsid w:val="00FB15BB"/>
    <w:rsid w:val="00FB1C9C"/>
    <w:rsid w:val="00FB1FF5"/>
    <w:rsid w:val="00FB2117"/>
    <w:rsid w:val="00FC0762"/>
    <w:rsid w:val="00FC12A4"/>
    <w:rsid w:val="00FC1E95"/>
    <w:rsid w:val="00FC2073"/>
    <w:rsid w:val="00FC2741"/>
    <w:rsid w:val="00FC27BC"/>
    <w:rsid w:val="00FC345C"/>
    <w:rsid w:val="00FC3A7F"/>
    <w:rsid w:val="00FC5746"/>
    <w:rsid w:val="00FC6067"/>
    <w:rsid w:val="00FD2076"/>
    <w:rsid w:val="00FD23B6"/>
    <w:rsid w:val="00FD26B7"/>
    <w:rsid w:val="00FD2D6B"/>
    <w:rsid w:val="00FD3052"/>
    <w:rsid w:val="00FD37E6"/>
    <w:rsid w:val="00FD400C"/>
    <w:rsid w:val="00FD416A"/>
    <w:rsid w:val="00FD53BB"/>
    <w:rsid w:val="00FD6E50"/>
    <w:rsid w:val="00FE1046"/>
    <w:rsid w:val="00FE228C"/>
    <w:rsid w:val="00FE23AF"/>
    <w:rsid w:val="00FE2A9D"/>
    <w:rsid w:val="00FE2FD5"/>
    <w:rsid w:val="00FE32A3"/>
    <w:rsid w:val="00FE33FB"/>
    <w:rsid w:val="00FE3708"/>
    <w:rsid w:val="00FE41B1"/>
    <w:rsid w:val="00FE41F8"/>
    <w:rsid w:val="00FF01FA"/>
    <w:rsid w:val="00FF19C0"/>
    <w:rsid w:val="00FF1E69"/>
    <w:rsid w:val="00FF3FAF"/>
    <w:rsid w:val="00FF4088"/>
    <w:rsid w:val="02B38C74"/>
    <w:rsid w:val="0535E89B"/>
    <w:rsid w:val="0EF8317B"/>
    <w:rsid w:val="1403D11E"/>
    <w:rsid w:val="1407AA4F"/>
    <w:rsid w:val="16E1F10F"/>
    <w:rsid w:val="1CB81929"/>
    <w:rsid w:val="233DC6BB"/>
    <w:rsid w:val="26430193"/>
    <w:rsid w:val="28F5A7E9"/>
    <w:rsid w:val="2AE24247"/>
    <w:rsid w:val="2D3F41F8"/>
    <w:rsid w:val="2FF2EFA4"/>
    <w:rsid w:val="43580890"/>
    <w:rsid w:val="44B46297"/>
    <w:rsid w:val="4D3CAD5C"/>
    <w:rsid w:val="5107068A"/>
    <w:rsid w:val="53AA1C7D"/>
    <w:rsid w:val="53CB8C94"/>
    <w:rsid w:val="53F85883"/>
    <w:rsid w:val="54809125"/>
    <w:rsid w:val="564A756F"/>
    <w:rsid w:val="598621D7"/>
    <w:rsid w:val="5D86A9E4"/>
    <w:rsid w:val="5EF526D1"/>
    <w:rsid w:val="5F65DF19"/>
    <w:rsid w:val="62E48B01"/>
    <w:rsid w:val="68764B78"/>
    <w:rsid w:val="6B326397"/>
    <w:rsid w:val="7CCF96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64A756F"/>
  <w15:chartTrackingRefBased/>
  <w15:docId w15:val="{E9BBCB11-ECFF-4424-87C4-AB1B08800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76B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5Char">
    <w:name w:val="Heading 5 Char"/>
    <w:basedOn w:val="DefaultParagraphFont"/>
    <w:link w:val="Heading5"/>
    <w:uiPriority w:val="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B97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7BEB"/>
  </w:style>
  <w:style w:type="paragraph" w:styleId="Footer">
    <w:name w:val="footer"/>
    <w:basedOn w:val="Normal"/>
    <w:link w:val="FooterChar"/>
    <w:uiPriority w:val="99"/>
    <w:unhideWhenUsed/>
    <w:rsid w:val="00B97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7BEB"/>
  </w:style>
  <w:style w:type="paragraph" w:styleId="BalloonText">
    <w:name w:val="Balloon Text"/>
    <w:basedOn w:val="Normal"/>
    <w:link w:val="BalloonTextChar"/>
    <w:uiPriority w:val="99"/>
    <w:semiHidden/>
    <w:unhideWhenUsed/>
    <w:rsid w:val="00C212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1263"/>
    <w:rPr>
      <w:rFonts w:ascii="Segoe UI" w:hAnsi="Segoe UI" w:cs="Segoe UI"/>
      <w:sz w:val="18"/>
      <w:szCs w:val="18"/>
    </w:rPr>
  </w:style>
  <w:style w:type="paragraph" w:styleId="NormalWeb">
    <w:name w:val="Normal (Web)"/>
    <w:basedOn w:val="Normal"/>
    <w:uiPriority w:val="99"/>
    <w:unhideWhenUsed/>
    <w:rsid w:val="0092147C"/>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892E5F"/>
    <w:pPr>
      <w:spacing w:after="0" w:line="240" w:lineRule="auto"/>
    </w:pPr>
  </w:style>
  <w:style w:type="table" w:customStyle="1" w:styleId="GridTable1Light-Accent11">
    <w:name w:val="Grid Table 1 Light - Accent 11"/>
    <w:basedOn w:val="TableNormal"/>
    <w:uiPriority w:val="46"/>
    <w:rsid w:val="002809A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2809A2"/>
    <w:rPr>
      <w:sz w:val="16"/>
      <w:szCs w:val="16"/>
    </w:rPr>
  </w:style>
  <w:style w:type="paragraph" w:styleId="CommentText">
    <w:name w:val="annotation text"/>
    <w:basedOn w:val="Normal"/>
    <w:link w:val="CommentTextChar"/>
    <w:uiPriority w:val="99"/>
    <w:semiHidden/>
    <w:unhideWhenUsed/>
    <w:rsid w:val="002809A2"/>
    <w:pPr>
      <w:spacing w:line="240" w:lineRule="auto"/>
    </w:pPr>
    <w:rPr>
      <w:sz w:val="20"/>
      <w:szCs w:val="20"/>
    </w:rPr>
  </w:style>
  <w:style w:type="character" w:customStyle="1" w:styleId="CommentTextChar">
    <w:name w:val="Comment Text Char"/>
    <w:basedOn w:val="DefaultParagraphFont"/>
    <w:link w:val="CommentText"/>
    <w:uiPriority w:val="99"/>
    <w:semiHidden/>
    <w:rsid w:val="002809A2"/>
    <w:rPr>
      <w:sz w:val="20"/>
      <w:szCs w:val="20"/>
    </w:rPr>
  </w:style>
  <w:style w:type="paragraph" w:styleId="CommentSubject">
    <w:name w:val="annotation subject"/>
    <w:basedOn w:val="CommentText"/>
    <w:next w:val="CommentText"/>
    <w:link w:val="CommentSubjectChar"/>
    <w:uiPriority w:val="99"/>
    <w:semiHidden/>
    <w:unhideWhenUsed/>
    <w:rsid w:val="002809A2"/>
    <w:rPr>
      <w:b/>
      <w:bCs/>
    </w:rPr>
  </w:style>
  <w:style w:type="character" w:customStyle="1" w:styleId="CommentSubjectChar">
    <w:name w:val="Comment Subject Char"/>
    <w:basedOn w:val="CommentTextChar"/>
    <w:link w:val="CommentSubject"/>
    <w:uiPriority w:val="99"/>
    <w:semiHidden/>
    <w:rsid w:val="002809A2"/>
    <w:rPr>
      <w:b/>
      <w:bCs/>
      <w:sz w:val="20"/>
      <w:szCs w:val="20"/>
    </w:rPr>
  </w:style>
  <w:style w:type="character" w:customStyle="1" w:styleId="Heading1Char">
    <w:name w:val="Heading 1 Char"/>
    <w:basedOn w:val="DefaultParagraphFont"/>
    <w:link w:val="Heading1"/>
    <w:uiPriority w:val="9"/>
    <w:rsid w:val="00AF76B6"/>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793698">
      <w:bodyDiv w:val="1"/>
      <w:marLeft w:val="0"/>
      <w:marRight w:val="0"/>
      <w:marTop w:val="0"/>
      <w:marBottom w:val="0"/>
      <w:divBdr>
        <w:top w:val="none" w:sz="0" w:space="0" w:color="auto"/>
        <w:left w:val="none" w:sz="0" w:space="0" w:color="auto"/>
        <w:bottom w:val="none" w:sz="0" w:space="0" w:color="auto"/>
        <w:right w:val="none" w:sz="0" w:space="0" w:color="auto"/>
      </w:divBdr>
      <w:divsChild>
        <w:div w:id="2037384714">
          <w:marLeft w:val="0"/>
          <w:marRight w:val="0"/>
          <w:marTop w:val="0"/>
          <w:marBottom w:val="0"/>
          <w:divBdr>
            <w:top w:val="none" w:sz="0" w:space="0" w:color="auto"/>
            <w:left w:val="none" w:sz="0" w:space="0" w:color="auto"/>
            <w:bottom w:val="none" w:sz="0" w:space="0" w:color="auto"/>
            <w:right w:val="none" w:sz="0" w:space="0" w:color="auto"/>
          </w:divBdr>
          <w:divsChild>
            <w:div w:id="1564759666">
              <w:marLeft w:val="0"/>
              <w:marRight w:val="0"/>
              <w:marTop w:val="30"/>
              <w:marBottom w:val="30"/>
              <w:divBdr>
                <w:top w:val="none" w:sz="0" w:space="0" w:color="auto"/>
                <w:left w:val="none" w:sz="0" w:space="0" w:color="auto"/>
                <w:bottom w:val="none" w:sz="0" w:space="0" w:color="auto"/>
                <w:right w:val="none" w:sz="0" w:space="0" w:color="auto"/>
              </w:divBdr>
              <w:divsChild>
                <w:div w:id="2033802086">
                  <w:marLeft w:val="0"/>
                  <w:marRight w:val="0"/>
                  <w:marTop w:val="0"/>
                  <w:marBottom w:val="0"/>
                  <w:divBdr>
                    <w:top w:val="none" w:sz="0" w:space="0" w:color="auto"/>
                    <w:left w:val="none" w:sz="0" w:space="0" w:color="auto"/>
                    <w:bottom w:val="none" w:sz="0" w:space="0" w:color="auto"/>
                    <w:right w:val="none" w:sz="0" w:space="0" w:color="auto"/>
                  </w:divBdr>
                  <w:divsChild>
                    <w:div w:id="1362365948">
                      <w:marLeft w:val="0"/>
                      <w:marRight w:val="0"/>
                      <w:marTop w:val="0"/>
                      <w:marBottom w:val="0"/>
                      <w:divBdr>
                        <w:top w:val="none" w:sz="0" w:space="0" w:color="auto"/>
                        <w:left w:val="none" w:sz="0" w:space="0" w:color="auto"/>
                        <w:bottom w:val="none" w:sz="0" w:space="0" w:color="auto"/>
                        <w:right w:val="none" w:sz="0" w:space="0" w:color="auto"/>
                      </w:divBdr>
                    </w:div>
                  </w:divsChild>
                </w:div>
                <w:div w:id="1972131598">
                  <w:marLeft w:val="0"/>
                  <w:marRight w:val="0"/>
                  <w:marTop w:val="0"/>
                  <w:marBottom w:val="0"/>
                  <w:divBdr>
                    <w:top w:val="none" w:sz="0" w:space="0" w:color="auto"/>
                    <w:left w:val="none" w:sz="0" w:space="0" w:color="auto"/>
                    <w:bottom w:val="none" w:sz="0" w:space="0" w:color="auto"/>
                    <w:right w:val="none" w:sz="0" w:space="0" w:color="auto"/>
                  </w:divBdr>
                  <w:divsChild>
                    <w:div w:id="2120443244">
                      <w:marLeft w:val="0"/>
                      <w:marRight w:val="0"/>
                      <w:marTop w:val="0"/>
                      <w:marBottom w:val="0"/>
                      <w:divBdr>
                        <w:top w:val="none" w:sz="0" w:space="0" w:color="auto"/>
                        <w:left w:val="none" w:sz="0" w:space="0" w:color="auto"/>
                        <w:bottom w:val="none" w:sz="0" w:space="0" w:color="auto"/>
                        <w:right w:val="none" w:sz="0" w:space="0" w:color="auto"/>
                      </w:divBdr>
                    </w:div>
                  </w:divsChild>
                </w:div>
                <w:div w:id="1359817250">
                  <w:marLeft w:val="0"/>
                  <w:marRight w:val="0"/>
                  <w:marTop w:val="0"/>
                  <w:marBottom w:val="0"/>
                  <w:divBdr>
                    <w:top w:val="none" w:sz="0" w:space="0" w:color="auto"/>
                    <w:left w:val="none" w:sz="0" w:space="0" w:color="auto"/>
                    <w:bottom w:val="none" w:sz="0" w:space="0" w:color="auto"/>
                    <w:right w:val="none" w:sz="0" w:space="0" w:color="auto"/>
                  </w:divBdr>
                  <w:divsChild>
                    <w:div w:id="1143691801">
                      <w:marLeft w:val="0"/>
                      <w:marRight w:val="0"/>
                      <w:marTop w:val="0"/>
                      <w:marBottom w:val="0"/>
                      <w:divBdr>
                        <w:top w:val="none" w:sz="0" w:space="0" w:color="auto"/>
                        <w:left w:val="none" w:sz="0" w:space="0" w:color="auto"/>
                        <w:bottom w:val="none" w:sz="0" w:space="0" w:color="auto"/>
                        <w:right w:val="none" w:sz="0" w:space="0" w:color="auto"/>
                      </w:divBdr>
                    </w:div>
                    <w:div w:id="244610755">
                      <w:marLeft w:val="0"/>
                      <w:marRight w:val="0"/>
                      <w:marTop w:val="0"/>
                      <w:marBottom w:val="0"/>
                      <w:divBdr>
                        <w:top w:val="none" w:sz="0" w:space="0" w:color="auto"/>
                        <w:left w:val="none" w:sz="0" w:space="0" w:color="auto"/>
                        <w:bottom w:val="none" w:sz="0" w:space="0" w:color="auto"/>
                        <w:right w:val="none" w:sz="0" w:space="0" w:color="auto"/>
                      </w:divBdr>
                    </w:div>
                  </w:divsChild>
                </w:div>
                <w:div w:id="141434649">
                  <w:marLeft w:val="0"/>
                  <w:marRight w:val="0"/>
                  <w:marTop w:val="0"/>
                  <w:marBottom w:val="0"/>
                  <w:divBdr>
                    <w:top w:val="none" w:sz="0" w:space="0" w:color="auto"/>
                    <w:left w:val="none" w:sz="0" w:space="0" w:color="auto"/>
                    <w:bottom w:val="none" w:sz="0" w:space="0" w:color="auto"/>
                    <w:right w:val="none" w:sz="0" w:space="0" w:color="auto"/>
                  </w:divBdr>
                  <w:divsChild>
                    <w:div w:id="1788039144">
                      <w:marLeft w:val="0"/>
                      <w:marRight w:val="0"/>
                      <w:marTop w:val="0"/>
                      <w:marBottom w:val="0"/>
                      <w:divBdr>
                        <w:top w:val="none" w:sz="0" w:space="0" w:color="auto"/>
                        <w:left w:val="none" w:sz="0" w:space="0" w:color="auto"/>
                        <w:bottom w:val="none" w:sz="0" w:space="0" w:color="auto"/>
                        <w:right w:val="none" w:sz="0" w:space="0" w:color="auto"/>
                      </w:divBdr>
                    </w:div>
                  </w:divsChild>
                </w:div>
                <w:div w:id="503521130">
                  <w:marLeft w:val="0"/>
                  <w:marRight w:val="0"/>
                  <w:marTop w:val="0"/>
                  <w:marBottom w:val="0"/>
                  <w:divBdr>
                    <w:top w:val="none" w:sz="0" w:space="0" w:color="auto"/>
                    <w:left w:val="none" w:sz="0" w:space="0" w:color="auto"/>
                    <w:bottom w:val="none" w:sz="0" w:space="0" w:color="auto"/>
                    <w:right w:val="none" w:sz="0" w:space="0" w:color="auto"/>
                  </w:divBdr>
                  <w:divsChild>
                    <w:div w:id="451677390">
                      <w:marLeft w:val="0"/>
                      <w:marRight w:val="0"/>
                      <w:marTop w:val="0"/>
                      <w:marBottom w:val="0"/>
                      <w:divBdr>
                        <w:top w:val="none" w:sz="0" w:space="0" w:color="auto"/>
                        <w:left w:val="none" w:sz="0" w:space="0" w:color="auto"/>
                        <w:bottom w:val="none" w:sz="0" w:space="0" w:color="auto"/>
                        <w:right w:val="none" w:sz="0" w:space="0" w:color="auto"/>
                      </w:divBdr>
                    </w:div>
                    <w:div w:id="87504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1390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tiff"/><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tif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tiff"/><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26AC52-5F3C-4029-9ED8-B7757E22C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7440</Words>
  <Characters>42414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Specifications Requirements Document</dc:creator>
  <cp:keywords/>
  <dc:description/>
  <cp:lastModifiedBy>Brian Doersch</cp:lastModifiedBy>
  <cp:revision>2</cp:revision>
  <dcterms:created xsi:type="dcterms:W3CDTF">2018-05-15T06:27:00Z</dcterms:created>
  <dcterms:modified xsi:type="dcterms:W3CDTF">2018-05-15T06:27:00Z</dcterms:modified>
</cp:coreProperties>
</file>